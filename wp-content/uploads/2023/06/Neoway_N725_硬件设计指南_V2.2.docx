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5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6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tbl>
      <w:tblPr>
        <w:tblW w:w="10049" w:type="dxa"/>
        <w:tblInd w:w="-28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49"/>
      </w:tblGrid>
      <w:tr w:rsidR="00304CE9" w14:paraId="4D85A826" w14:textId="77777777">
        <w:trPr>
          <w:trHeight w:val="3735"/>
        </w:trPr>
        <w:tc>
          <w:tcPr>
            <w:tcW w:w="10049" w:type="dxa"/>
            <w:vAlign w:val="bottom"/>
          </w:tcPr>
          <w:p w14:paraId="5C7D49D0" w14:textId="60FC9124" w:rsidR="00304CE9" w:rsidRDefault="00000000" w:rsidP="0009238E">
            <w:pPr>
              <w:pStyle w:val="Cover1"/>
            </w:pPr>
            <w:sdt>
              <w:sdtPr>
                <w:rPr>
                  <w:rFonts w:hint="eastAsia"/>
                </w:rPr>
                <w:alias w:val="关键词"/>
                <w:id w:val="-929661225"/>
                <w:placeholder>
                  <w:docPart w:val="57CBD833DF6142D18322E946026A9348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:text/>
              </w:sdtPr>
              <w:sdtEndPr>
                <w:rPr>
                  <w:rFonts w:hint="default"/>
                </w:rPr>
              </w:sdtEndPr>
              <w:sdtContent>
                <w:r w:rsidR="0009238E">
                  <w:t>N725</w:t>
                </w:r>
              </w:sdtContent>
            </w:sdt>
          </w:p>
        </w:tc>
      </w:tr>
      <w:tr w:rsidR="00304CE9" w14:paraId="13E77957" w14:textId="77777777">
        <w:trPr>
          <w:trHeight w:val="412"/>
        </w:trPr>
        <w:tc>
          <w:tcPr>
            <w:tcW w:w="10049" w:type="dxa"/>
            <w:vAlign w:val="bottom"/>
          </w:tcPr>
          <w:sdt>
            <w:sdtPr>
              <w:rPr>
                <w:rFonts w:hint="eastAsia"/>
                <w:color w:val="404040" w:themeColor="text1" w:themeTint="BF"/>
                <w:sz w:val="52"/>
                <w:szCs w:val="52"/>
              </w:rPr>
              <w:alias w:val="标题"/>
              <w:id w:val="863327044"/>
              <w:placeholder>
                <w:docPart w:val="5AFB6D37F11D43D496B121AA7D1D52B9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1B908FC0" w14:textId="77777777" w:rsidR="00304CE9" w:rsidRDefault="004D5CE0">
                <w:pPr>
                  <w:pStyle w:val="Cover5"/>
                  <w:spacing w:before="0" w:after="0" w:line="240" w:lineRule="atLeast"/>
                  <w:rPr>
                    <w:rFonts w:eastAsia="宋体"/>
                    <w:sz w:val="52"/>
                    <w:szCs w:val="52"/>
                  </w:rPr>
                </w:pPr>
                <w:r>
                  <w:rPr>
                    <w:rFonts w:hint="eastAsia"/>
                    <w:color w:val="404040" w:themeColor="text1" w:themeTint="BF"/>
                    <w:sz w:val="52"/>
                    <w:szCs w:val="52"/>
                  </w:rPr>
                  <w:t>硬件设计指南</w:t>
                </w:r>
              </w:p>
            </w:sdtContent>
          </w:sdt>
        </w:tc>
      </w:tr>
      <w:tr w:rsidR="00304CE9" w14:paraId="14D7BB48" w14:textId="77777777">
        <w:trPr>
          <w:trHeight w:val="478"/>
        </w:trPr>
        <w:tc>
          <w:tcPr>
            <w:tcW w:w="10049" w:type="dxa"/>
            <w:vAlign w:val="bottom"/>
          </w:tcPr>
          <w:p w14:paraId="3226C81C" w14:textId="1E88375C" w:rsidR="00304CE9" w:rsidRDefault="004D5CE0">
            <w:pPr>
              <w:pStyle w:val="Cover5"/>
              <w:spacing w:before="0" w:after="0" w:line="240" w:lineRule="auto"/>
              <w:rPr>
                <w:b/>
              </w:rPr>
            </w:pPr>
            <w:r>
              <w:t>版本</w:t>
            </w:r>
            <w:r>
              <w:t xml:space="preserve"> </w:t>
            </w:r>
            <w:r w:rsidR="00020DD0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76524C">
              <w:t>2</w:t>
            </w:r>
            <w:r>
              <w:t xml:space="preserve"> </w:t>
            </w:r>
            <w:r>
              <w:t>日期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DATE \@ "yyyy-MM-dd" </w:instrText>
            </w:r>
            <w:r>
              <w:fldChar w:fldCharType="separate"/>
            </w:r>
            <w:r w:rsidR="000B05C8">
              <w:rPr>
                <w:noProof/>
              </w:rPr>
              <w:t>2023-06-30</w:t>
            </w:r>
            <w:r>
              <w:fldChar w:fldCharType="end"/>
            </w:r>
          </w:p>
        </w:tc>
      </w:tr>
    </w:tbl>
    <w:p w14:paraId="33387C38" w14:textId="77777777" w:rsidR="00304CE9" w:rsidRDefault="00304CE9">
      <w:pPr>
        <w:sectPr w:rsidR="00304CE9">
          <w:headerReference w:type="even" r:id="rId9"/>
          <w:headerReference w:type="default" r:id="rId10"/>
          <w:headerReference w:type="first" r:id="rId11"/>
          <w:footerReference w:type="first" r:id="rId12"/>
          <w:pgSz w:w="11906" w:h="16838"/>
          <w:pgMar w:top="3062" w:right="1247" w:bottom="1418" w:left="1247" w:header="510" w:footer="397" w:gutter="0"/>
          <w:cols w:space="720"/>
          <w:docGrid w:linePitch="312"/>
        </w:sectPr>
      </w:pPr>
    </w:p>
    <w:p w14:paraId="190239A0" w14:textId="77777777" w:rsidR="00304CE9" w:rsidRDefault="004D5CE0">
      <w:pPr>
        <w:pStyle w:val="Cover3"/>
      </w:pPr>
      <w:r>
        <w:rPr>
          <w:rFonts w:hint="eastAsia"/>
        </w:rPr>
        <w:lastRenderedPageBreak/>
        <w:t>版权声明</w:t>
      </w:r>
    </w:p>
    <w:p w14:paraId="05697B55" w14:textId="4F07BCD2" w:rsidR="00304CE9" w:rsidRDefault="004D5CE0">
      <w:pPr>
        <w:pStyle w:val="CoverText"/>
      </w:pPr>
      <w:r>
        <w:rPr>
          <w:rFonts w:hint="eastAsia"/>
        </w:rPr>
        <w:t>版权所有</w:t>
      </w:r>
      <w:r>
        <w:t xml:space="preserve"> © </w:t>
      </w:r>
      <w:r>
        <w:rPr>
          <w:rFonts w:hint="eastAsia"/>
        </w:rPr>
        <w:t>深圳市有方科技股份有限公司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2</w:t>
      </w:r>
      <w:r w:rsidR="0066084E">
        <w:t>3</w:t>
      </w:r>
      <w:r>
        <w:rPr>
          <w:rFonts w:hint="eastAsia"/>
        </w:rPr>
        <w:t>。</w:t>
      </w:r>
      <w:r>
        <w:t>深圳市有方科技股份有限公司保留所有权利。</w:t>
      </w:r>
    </w:p>
    <w:p w14:paraId="3AAD14F1" w14:textId="77777777" w:rsidR="00304CE9" w:rsidRDefault="004D5CE0">
      <w:pPr>
        <w:pStyle w:val="CoverText"/>
      </w:pPr>
      <w:r>
        <w:rPr>
          <w:rFonts w:hint="eastAsia"/>
        </w:rPr>
        <w:t>未经深圳市有方科技股份有限公司书面同意，任何单位和个人不得擅自摘抄、复制本文档内容的部分或全部，并不得以任何形式传播。</w:t>
      </w:r>
    </w:p>
    <w:p w14:paraId="1D0929B6" w14:textId="77777777" w:rsidR="00304CE9" w:rsidRDefault="00304CE9">
      <w:pPr>
        <w:pStyle w:val="CoverText"/>
      </w:pPr>
    </w:p>
    <w:p w14:paraId="0391DB86" w14:textId="77777777" w:rsidR="00304CE9" w:rsidRDefault="004D5CE0">
      <w:pPr>
        <w:pStyle w:val="CoverText"/>
      </w:pPr>
      <w:r>
        <w:rPr>
          <w:noProof/>
          <w:snapToGrid/>
        </w:rPr>
        <w:drawing>
          <wp:inline distT="0" distB="0" distL="0" distR="0" wp14:anchorId="7A1A9B69" wp14:editId="69C90A12">
            <wp:extent cx="1202690" cy="179705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2952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是深圳市有方科技股份有限公司所有商标。</w:t>
      </w:r>
    </w:p>
    <w:p w14:paraId="0D9F6432" w14:textId="77777777" w:rsidR="00304CE9" w:rsidRDefault="004D5CE0">
      <w:pPr>
        <w:pStyle w:val="CoverText"/>
      </w:pPr>
      <w:r>
        <w:t>本</w:t>
      </w:r>
      <w:r>
        <w:rPr>
          <w:rFonts w:hint="eastAsia"/>
        </w:rPr>
        <w:t>文档</w:t>
      </w:r>
      <w:r>
        <w:t>中出现的其他商标，由商标所有者所有。</w:t>
      </w:r>
    </w:p>
    <w:p w14:paraId="36D394B4" w14:textId="77777777" w:rsidR="00304CE9" w:rsidRDefault="00304CE9">
      <w:pPr>
        <w:pStyle w:val="CoverText"/>
      </w:pPr>
    </w:p>
    <w:p w14:paraId="6DFC7C41" w14:textId="77777777" w:rsidR="00304CE9" w:rsidRDefault="004D5CE0">
      <w:pPr>
        <w:pStyle w:val="Cover3"/>
      </w:pPr>
      <w:r>
        <w:t>说明</w:t>
      </w:r>
    </w:p>
    <w:p w14:paraId="0A37B2AB" w14:textId="0ED8BABB" w:rsidR="00304CE9" w:rsidRDefault="004D5CE0">
      <w:pPr>
        <w:pStyle w:val="CoverText"/>
      </w:pPr>
      <w:r>
        <w:t>本</w:t>
      </w:r>
      <w:r>
        <w:rPr>
          <w:rFonts w:hint="eastAsia"/>
        </w:rPr>
        <w:t>文档</w:t>
      </w:r>
      <w:r>
        <w:t>对应产品为</w:t>
      </w:r>
      <w:sdt>
        <w:sdtPr>
          <w:rPr>
            <w:b/>
            <w:bCs/>
          </w:rPr>
          <w:alias w:val="关键词"/>
          <w:id w:val="1661351858"/>
          <w:placeholder>
            <w:docPart w:val="3C6C610D26C14E768AB168BE637A5B35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  <w:b/>
              <w:bCs/>
            </w:rPr>
            <w:t>N725</w:t>
          </w:r>
        </w:sdtContent>
      </w:sdt>
      <w:r>
        <w:rPr>
          <w:rFonts w:hint="eastAsia"/>
        </w:rPr>
        <w:t>模组。</w:t>
      </w:r>
    </w:p>
    <w:p w14:paraId="15CDF0B6" w14:textId="77777777" w:rsidR="00304CE9" w:rsidRDefault="004D5CE0">
      <w:pPr>
        <w:pStyle w:val="CoverText"/>
      </w:pPr>
      <w:r>
        <w:t>本</w:t>
      </w:r>
      <w:r>
        <w:rPr>
          <w:rFonts w:hint="eastAsia"/>
        </w:rPr>
        <w:t>文档</w:t>
      </w:r>
      <w:r>
        <w:t>的使用对象为系统工程师，开发工程师及测试工程师。</w:t>
      </w:r>
    </w:p>
    <w:p w14:paraId="18983E80" w14:textId="77777777" w:rsidR="00304CE9" w:rsidRDefault="004D5CE0">
      <w:pPr>
        <w:pStyle w:val="CoverText"/>
      </w:pPr>
      <w:r>
        <w:rPr>
          <w:rFonts w:hint="eastAsia"/>
        </w:rPr>
        <w:t>本设计指南为用户产品设计提供支持，用户须按照本文中的规范和参数进行产品设计和调试。如因用户操作不当造成的人身伤害和财产损失，有方概不承担责任。</w:t>
      </w:r>
    </w:p>
    <w:p w14:paraId="23A279D0" w14:textId="77777777" w:rsidR="00304CE9" w:rsidRDefault="00304CE9">
      <w:pPr>
        <w:pStyle w:val="CoverText"/>
      </w:pPr>
    </w:p>
    <w:p w14:paraId="2B27D4B7" w14:textId="77777777" w:rsidR="00304CE9" w:rsidRDefault="004D5CE0">
      <w:pPr>
        <w:pStyle w:val="CoverText"/>
      </w:pPr>
      <w:r>
        <w:t>由于产品版本升级或其它原因，本</w:t>
      </w:r>
      <w:r>
        <w:rPr>
          <w:rFonts w:hint="eastAsia"/>
        </w:rPr>
        <w:t>文档</w:t>
      </w:r>
      <w:r>
        <w:t>内容会在</w:t>
      </w:r>
      <w:proofErr w:type="gramStart"/>
      <w:r>
        <w:t>不</w:t>
      </w:r>
      <w:proofErr w:type="gramEnd"/>
      <w:r>
        <w:t>预先通知的情况下进行必要的更新。</w:t>
      </w:r>
    </w:p>
    <w:p w14:paraId="32183424" w14:textId="77777777" w:rsidR="00304CE9" w:rsidRDefault="004D5CE0">
      <w:pPr>
        <w:pStyle w:val="CoverText"/>
      </w:pPr>
      <w:r>
        <w:t>除非另有约定，本</w:t>
      </w:r>
      <w:r>
        <w:rPr>
          <w:rFonts w:hint="eastAsia"/>
        </w:rPr>
        <w:t>文档</w:t>
      </w:r>
      <w:r>
        <w:t>中的所有陈述、信息和建议不构成任何明示或暗示的担保。</w:t>
      </w:r>
    </w:p>
    <w:p w14:paraId="659523BD" w14:textId="77777777" w:rsidR="00304CE9" w:rsidRDefault="00304CE9">
      <w:pPr>
        <w:pStyle w:val="CoverText"/>
      </w:pPr>
    </w:p>
    <w:p w14:paraId="2589019F" w14:textId="77777777" w:rsidR="00304CE9" w:rsidRDefault="00304CE9">
      <w:pPr>
        <w:pStyle w:val="CoverText"/>
      </w:pPr>
    </w:p>
    <w:p w14:paraId="14100330" w14:textId="77777777" w:rsidR="00304CE9" w:rsidRDefault="004D5CE0">
      <w:pPr>
        <w:pStyle w:val="CoverText"/>
      </w:pPr>
      <w:r>
        <w:t>深圳市有方科技股份有限公司为用户提供全方位的技术支持，任何</w:t>
      </w:r>
      <w:proofErr w:type="gramStart"/>
      <w:r>
        <w:t>垂询请直接联系您</w:t>
      </w:r>
      <w:proofErr w:type="gramEnd"/>
      <w:r>
        <w:t>的用户经理或发送邮件</w:t>
      </w:r>
      <w:proofErr w:type="gramStart"/>
      <w:r>
        <w:t>至以下</w:t>
      </w:r>
      <w:proofErr w:type="gramEnd"/>
      <w:r>
        <w:t>邮箱：</w:t>
      </w:r>
    </w:p>
    <w:p w14:paraId="4556F46C" w14:textId="77777777" w:rsidR="00304CE9" w:rsidRDefault="004D5CE0">
      <w:pPr>
        <w:pStyle w:val="CoverText"/>
        <w:ind w:firstLineChars="550" w:firstLine="1100"/>
      </w:pPr>
      <w:r>
        <w:t>Sales@neoway.com</w:t>
      </w:r>
    </w:p>
    <w:p w14:paraId="33EB9E9D" w14:textId="77777777" w:rsidR="00304CE9" w:rsidRDefault="004D5CE0">
      <w:pPr>
        <w:pStyle w:val="CoverText"/>
        <w:ind w:firstLineChars="550" w:firstLine="1100"/>
      </w:pPr>
      <w:r>
        <w:t>Support@neoway.com</w:t>
      </w:r>
    </w:p>
    <w:p w14:paraId="7130BC88" w14:textId="77777777" w:rsidR="00304CE9" w:rsidRDefault="004D5CE0">
      <w:pPr>
        <w:pStyle w:val="CoverText"/>
      </w:pPr>
      <w:r>
        <w:t>公司网址：</w:t>
      </w:r>
      <w:r>
        <w:t>http</w:t>
      </w:r>
      <w:r>
        <w:rPr>
          <w:rFonts w:hint="eastAsia"/>
        </w:rPr>
        <w:t>:</w:t>
      </w:r>
      <w:r>
        <w:t>//www.neoway.com</w:t>
      </w:r>
    </w:p>
    <w:p w14:paraId="75BDA2E4" w14:textId="77777777" w:rsidR="00304CE9" w:rsidRDefault="00304CE9">
      <w:pPr>
        <w:pStyle w:val="CoverText"/>
        <w:sectPr w:rsidR="00304CE9">
          <w:headerReference w:type="even" r:id="rId14"/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1418" w:right="1247" w:bottom="1418" w:left="1247" w:header="510" w:footer="397" w:gutter="0"/>
          <w:pgNumType w:fmt="lowerRoman"/>
          <w:cols w:space="720"/>
          <w:docGrid w:linePitch="312"/>
        </w:sectPr>
      </w:pPr>
    </w:p>
    <w:p w14:paraId="071EFDD7" w14:textId="77777777" w:rsidR="00304CE9" w:rsidRDefault="004D5CE0">
      <w:pPr>
        <w:pStyle w:val="Contents"/>
      </w:pPr>
      <w:r>
        <w:lastRenderedPageBreak/>
        <w:t>目</w:t>
      </w:r>
      <w:r>
        <w:rPr>
          <w:rFonts w:hint="eastAsia"/>
        </w:rPr>
        <w:t xml:space="preserve">    </w:t>
      </w:r>
      <w:r>
        <w:t>录</w:t>
      </w:r>
    </w:p>
    <w:bookmarkStart w:id="1" w:name="_Toc383425345"/>
    <w:p w14:paraId="6E089933" w14:textId="5FAEC600" w:rsidR="00053668" w:rsidRDefault="004D5CE0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r>
        <w:rPr>
          <w:rFonts w:ascii="Book Antiqua" w:hAnsi="Book Antiqua"/>
          <w:b/>
          <w:sz w:val="24"/>
        </w:rPr>
        <w:fldChar w:fldCharType="begin"/>
      </w:r>
      <w:r>
        <w:rPr>
          <w:rFonts w:ascii="Book Antiqua" w:hAnsi="Book Antiqua"/>
          <w:b/>
          <w:sz w:val="24"/>
        </w:rPr>
        <w:instrText xml:space="preserve"> TOC \h \z \t "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1,1,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2,2,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3,3,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7,1,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8,2,</w:instrText>
      </w:r>
      <w:r>
        <w:rPr>
          <w:rFonts w:ascii="Book Antiqua" w:hAnsi="Book Antiqua"/>
          <w:b/>
          <w:sz w:val="24"/>
        </w:rPr>
        <w:instrText>标题</w:instrText>
      </w:r>
      <w:r>
        <w:rPr>
          <w:rFonts w:ascii="Book Antiqua" w:hAnsi="Book Antiqua"/>
          <w:b/>
          <w:sz w:val="24"/>
        </w:rPr>
        <w:instrText xml:space="preserve"> 9,3,Heading3 No Number,3,Heading2 No Number,2,Heading1 No Number,1,About This Document,1" </w:instrText>
      </w:r>
      <w:r>
        <w:rPr>
          <w:rFonts w:ascii="Book Antiqua" w:hAnsi="Book Antiqua"/>
          <w:b/>
          <w:sz w:val="24"/>
        </w:rPr>
        <w:fldChar w:fldCharType="separate"/>
      </w:r>
      <w:hyperlink w:anchor="_Toc139025544" w:history="1">
        <w:r w:rsidR="00053668" w:rsidRPr="00587B89">
          <w:rPr>
            <w:rStyle w:val="affffc"/>
          </w:rPr>
          <w:t>关于本文档</w:t>
        </w:r>
        <w:r w:rsidR="00053668">
          <w:rPr>
            <w:webHidden/>
          </w:rPr>
          <w:tab/>
        </w:r>
        <w:r w:rsidR="00053668">
          <w:rPr>
            <w:webHidden/>
          </w:rPr>
          <w:fldChar w:fldCharType="begin"/>
        </w:r>
        <w:r w:rsidR="00053668">
          <w:rPr>
            <w:webHidden/>
          </w:rPr>
          <w:instrText xml:space="preserve"> PAGEREF _Toc139025544 \h </w:instrText>
        </w:r>
        <w:r w:rsidR="00053668">
          <w:rPr>
            <w:webHidden/>
          </w:rPr>
        </w:r>
        <w:r w:rsidR="00053668">
          <w:rPr>
            <w:webHidden/>
          </w:rPr>
          <w:fldChar w:fldCharType="separate"/>
        </w:r>
        <w:r w:rsidR="000B05C8">
          <w:rPr>
            <w:webHidden/>
          </w:rPr>
          <w:t>viii</w:t>
        </w:r>
        <w:r w:rsidR="00053668">
          <w:rPr>
            <w:webHidden/>
          </w:rPr>
          <w:fldChar w:fldCharType="end"/>
        </w:r>
      </w:hyperlink>
    </w:p>
    <w:p w14:paraId="5AEA32E9" w14:textId="3E3DDDAF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5" w:history="1">
        <w:r w:rsidRPr="00587B89">
          <w:rPr>
            <w:rStyle w:val="affffc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65AFF85F" w14:textId="3429912E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6" w:history="1">
        <w:r w:rsidRPr="00587B89">
          <w:rPr>
            <w:rStyle w:val="affffc"/>
            <w:noProof/>
          </w:rPr>
          <w:t>读者对象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2AD84BA6" w14:textId="307A3131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7" w:history="1">
        <w:r w:rsidRPr="00587B89">
          <w:rPr>
            <w:rStyle w:val="affffc"/>
            <w:noProof/>
          </w:rPr>
          <w:t>修订记录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46DAF1CD" w14:textId="45C7AC49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8" w:history="1">
        <w:r w:rsidRPr="00587B89">
          <w:rPr>
            <w:rStyle w:val="affffc"/>
            <w:noProof/>
          </w:rPr>
          <w:t>符号约定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587B1EC9" w14:textId="019CD32F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9" w:history="1">
        <w:r w:rsidRPr="00587B89">
          <w:rPr>
            <w:rStyle w:val="affffc"/>
            <w:noProof/>
          </w:rPr>
          <w:t>相关文档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0658F2A5" w14:textId="5A870B95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50" w:history="1">
        <w:r w:rsidRPr="00587B89">
          <w:rPr>
            <w:rStyle w:val="affffc"/>
            <w:rFonts w:cs="Times New Roman"/>
          </w:rPr>
          <w:t>1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安全建议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D614D74" w14:textId="2C57F18F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51" w:history="1">
        <w:r w:rsidRPr="00587B89">
          <w:rPr>
            <w:rStyle w:val="affffc"/>
            <w:rFonts w:cs="Times New Roman"/>
          </w:rPr>
          <w:t>2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产品介绍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8E526BE" w14:textId="192AE62E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52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2.1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产品概述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0C2B6D" w14:textId="638C421B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53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2.2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设计框图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FEADDB9" w14:textId="6928D20E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54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2.3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基本特性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48D5FB" w14:textId="0F49E098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55" w:history="1">
        <w:r w:rsidRPr="00587B89">
          <w:rPr>
            <w:rStyle w:val="affffc"/>
            <w:rFonts w:cs="Times New Roman"/>
          </w:rPr>
          <w:t>3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参考标准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545B483" w14:textId="65A77A6C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56" w:history="1">
        <w:r w:rsidRPr="00587B89">
          <w:rPr>
            <w:rStyle w:val="affffc"/>
            <w:rFonts w:cs="Times New Roman"/>
          </w:rPr>
          <w:t>4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模组管脚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E2AAD27" w14:textId="419F2143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57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4.1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管脚布局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4195C9" w14:textId="7759C117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58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4.2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管脚说明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1C00D5" w14:textId="55655C14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59" w:history="1">
        <w:r w:rsidRPr="00587B89">
          <w:rPr>
            <w:rStyle w:val="affffc"/>
            <w:rFonts w:cs="Times New Roman"/>
          </w:rPr>
          <w:t>5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应用接口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658C9C9" w14:textId="52ABEA66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0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电源接口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7421F20" w14:textId="0C4A15B4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1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  <w:lang w:val="en-GB"/>
          </w:rPr>
          <w:t>5.1.1</w:t>
        </w:r>
        <w:r w:rsidRPr="00587B89">
          <w:rPr>
            <w:rStyle w:val="affffc"/>
            <w:noProof/>
            <w:lang w:val="en-GB"/>
          </w:rPr>
          <w:t xml:space="preserve"> VBAT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B0F93F" w14:textId="5EEAADE5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2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  <w:lang w:val="en-GB"/>
          </w:rPr>
          <w:t>5.1.2</w:t>
        </w:r>
        <w:r w:rsidRPr="00587B89">
          <w:rPr>
            <w:rStyle w:val="affffc"/>
            <w:noProof/>
            <w:lang w:val="en-GB"/>
          </w:rPr>
          <w:t xml:space="preserve"> VDD_1P8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56D1EE" w14:textId="5B30A32A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3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  <w:lang w:val="en-GB"/>
          </w:rPr>
          <w:t>5.1.3</w:t>
        </w:r>
        <w:r w:rsidRPr="00587B89">
          <w:rPr>
            <w:rStyle w:val="affffc"/>
            <w:noProof/>
          </w:rPr>
          <w:t xml:space="preserve"> VBACKUP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BC094D0" w14:textId="6AA1D35E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4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控制接口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619EB6C" w14:textId="15D790B8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5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5.2.1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开机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B694B73" w14:textId="2EEDD69E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6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  <w:lang w:val="en-GB"/>
          </w:rPr>
          <w:t>5.2.2</w:t>
        </w:r>
        <w:r w:rsidRPr="00587B89">
          <w:rPr>
            <w:rStyle w:val="affffc"/>
            <w:noProof/>
            <w:lang w:val="en-GB"/>
          </w:rPr>
          <w:t xml:space="preserve"> </w:t>
        </w:r>
        <w:r w:rsidRPr="00587B89">
          <w:rPr>
            <w:rStyle w:val="affffc"/>
            <w:noProof/>
            <w:lang w:val="en-GB"/>
          </w:rPr>
          <w:t>关机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8063FB" w14:textId="7AF81FA9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7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  <w:lang w:val="en-GB"/>
          </w:rPr>
          <w:t>5.2.3</w:t>
        </w:r>
        <w:r w:rsidRPr="00587B89">
          <w:rPr>
            <w:rStyle w:val="affffc"/>
            <w:noProof/>
            <w:lang w:val="en-GB"/>
          </w:rPr>
          <w:t xml:space="preserve"> </w:t>
        </w:r>
        <w:r w:rsidRPr="00587B89">
          <w:rPr>
            <w:rStyle w:val="affffc"/>
            <w:noProof/>
            <w:lang w:val="en-GB"/>
          </w:rPr>
          <w:t>复位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588488F" w14:textId="02E1D6AE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8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5.3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外设接口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546E83" w14:textId="633AB6BD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69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5.3.1</w:t>
        </w:r>
        <w:r w:rsidRPr="00587B89">
          <w:rPr>
            <w:rStyle w:val="affffc"/>
            <w:noProof/>
          </w:rPr>
          <w:t xml:space="preserve"> USB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A208C42" w14:textId="226CD2A8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0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5.3.2</w:t>
        </w:r>
        <w:r w:rsidRPr="00587B89">
          <w:rPr>
            <w:rStyle w:val="affffc"/>
            <w:noProof/>
          </w:rPr>
          <w:t xml:space="preserve"> UART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B16C56" w14:textId="242D486F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1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5.3.3</w:t>
        </w:r>
        <w:r w:rsidRPr="00587B89">
          <w:rPr>
            <w:rStyle w:val="affffc"/>
            <w:noProof/>
          </w:rPr>
          <w:t xml:space="preserve"> USIM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A95E719" w14:textId="60B34A47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2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5.3.4</w:t>
        </w:r>
        <w:r w:rsidRPr="00587B89">
          <w:rPr>
            <w:rStyle w:val="affffc"/>
            <w:noProof/>
          </w:rPr>
          <w:t xml:space="preserve"> I2S/PCM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3CF8B57" w14:textId="6FE7986B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3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5.3.5</w:t>
        </w:r>
        <w:r w:rsidRPr="00587B89">
          <w:rPr>
            <w:rStyle w:val="affffc"/>
            <w:noProof/>
          </w:rPr>
          <w:t xml:space="preserve"> SDC/MMC</w:t>
        </w:r>
        <w:r w:rsidRPr="00587B89">
          <w:rPr>
            <w:rStyle w:val="affffc"/>
            <w:noProof/>
          </w:rPr>
          <w:t>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C21599A" w14:textId="009C2EB6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4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5.3.6</w:t>
        </w:r>
        <w:r w:rsidRPr="00587B89">
          <w:rPr>
            <w:rStyle w:val="affffc"/>
            <w:noProof/>
          </w:rPr>
          <w:t xml:space="preserve"> *PCIe</w:t>
        </w:r>
        <w:r w:rsidRPr="00587B89">
          <w:rPr>
            <w:rStyle w:val="affffc"/>
            <w:noProof/>
          </w:rPr>
          <w:t>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6775058" w14:textId="7FF925A0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5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5.3.7</w:t>
        </w:r>
        <w:r w:rsidRPr="00587B89">
          <w:rPr>
            <w:rStyle w:val="affffc"/>
            <w:noProof/>
          </w:rPr>
          <w:t xml:space="preserve"> SPI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A523349" w14:textId="78A63679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6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5.3.8</w:t>
        </w:r>
        <w:r w:rsidRPr="00587B89">
          <w:rPr>
            <w:rStyle w:val="affffc"/>
            <w:noProof/>
          </w:rPr>
          <w:t xml:space="preserve"> I2C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E863FE6" w14:textId="4E56DC05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7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5.4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网络和连接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4E4639" w14:textId="3903FFDF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8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5.4.1</w:t>
        </w:r>
        <w:r w:rsidRPr="00587B89">
          <w:rPr>
            <w:rStyle w:val="affffc"/>
            <w:noProof/>
          </w:rPr>
          <w:t xml:space="preserve"> Ethernet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8E8F9A8" w14:textId="4E21CE68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79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5.4.2</w:t>
        </w:r>
        <w:r w:rsidRPr="00587B89">
          <w:rPr>
            <w:rStyle w:val="affffc"/>
            <w:noProof/>
          </w:rPr>
          <w:t xml:space="preserve"> WLAN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CBE931A" w14:textId="2C93B66F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0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5.5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射频接口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61E03AB" w14:textId="2C77E6B6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1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5.5.1</w:t>
        </w:r>
        <w:r w:rsidRPr="00587B89">
          <w:rPr>
            <w:rStyle w:val="affffc"/>
            <w:noProof/>
          </w:rPr>
          <w:t xml:space="preserve"> ANT_MAIN/ANT_DIV</w:t>
        </w:r>
        <w:r w:rsidRPr="00587B89">
          <w:rPr>
            <w:rStyle w:val="affffc"/>
            <w:noProof/>
          </w:rPr>
          <w:t>天线接口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87F8BF0" w14:textId="72D829A2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2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5.5.2</w:t>
        </w:r>
        <w:r w:rsidRPr="00587B89">
          <w:rPr>
            <w:rStyle w:val="affffc"/>
            <w:noProof/>
          </w:rPr>
          <w:t xml:space="preserve"> ANT_GNSS</w:t>
        </w:r>
        <w:r w:rsidRPr="00587B89">
          <w:rPr>
            <w:rStyle w:val="affffc"/>
            <w:noProof/>
          </w:rPr>
          <w:t>天线接口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02867B5" w14:textId="5A2C3ABB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3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5.5.3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天线装配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91F455A" w14:textId="43A62ABB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4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5.6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其他功能接口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FB442D1" w14:textId="2B263423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5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5.6.1</w:t>
        </w:r>
        <w:r w:rsidRPr="00587B89">
          <w:rPr>
            <w:rStyle w:val="affffc"/>
            <w:noProof/>
          </w:rPr>
          <w:t xml:space="preserve"> USB_BOOT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17443D0" w14:textId="7F743E9A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6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5.6.2</w:t>
        </w:r>
        <w:r w:rsidRPr="00587B89">
          <w:rPr>
            <w:rStyle w:val="affffc"/>
            <w:noProof/>
          </w:rPr>
          <w:t xml:space="preserve"> 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45A4E05" w14:textId="78757272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7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5.6.3</w:t>
        </w:r>
        <w:r w:rsidRPr="00587B89">
          <w:rPr>
            <w:rStyle w:val="affffc"/>
            <w:noProof/>
          </w:rPr>
          <w:t xml:space="preserve"> SLEEP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76FC5EC" w14:textId="4137DD40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88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5.6.4</w:t>
        </w:r>
        <w:r w:rsidRPr="00587B89">
          <w:rPr>
            <w:rStyle w:val="affffc"/>
            <w:noProof/>
          </w:rPr>
          <w:t xml:space="preserve"> NET_LIGHT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608B9BD" w14:textId="1BE08317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89" w:history="1">
        <w:r w:rsidRPr="00587B89">
          <w:rPr>
            <w:rStyle w:val="affffc"/>
            <w:rFonts w:cs="Times New Roman"/>
          </w:rPr>
          <w:t>6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电气特性及可靠性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07CA5AAF" w14:textId="3B573192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0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6.1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电气特性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905A8F0" w14:textId="237DBAC0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1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6.2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温度特性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92EF652" w14:textId="18985110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2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6.3</w:t>
        </w:r>
        <w:r w:rsidRPr="00587B89">
          <w:rPr>
            <w:rStyle w:val="affffc"/>
            <w:noProof/>
          </w:rPr>
          <w:t xml:space="preserve"> ESD</w:t>
        </w:r>
        <w:r w:rsidRPr="00587B89">
          <w:rPr>
            <w:rStyle w:val="affffc"/>
            <w:noProof/>
          </w:rPr>
          <w:t>防护特性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9ACA0CC" w14:textId="606F2DE3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93" w:history="1">
        <w:r w:rsidRPr="00587B89">
          <w:rPr>
            <w:rStyle w:val="affffc"/>
            <w:rFonts w:cs="Times New Roman"/>
          </w:rPr>
          <w:t>7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射频特性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7EA1995B" w14:textId="5322A8A1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4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7.1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工作频段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88543CD" w14:textId="2BA8223F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5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7.2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发射功率和接收灵敏度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B86E02C" w14:textId="043B2933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6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7.3</w:t>
        </w:r>
        <w:r w:rsidRPr="00587B89">
          <w:rPr>
            <w:rStyle w:val="affffc"/>
            <w:noProof/>
          </w:rPr>
          <w:t xml:space="preserve"> GNSS</w:t>
        </w:r>
        <w:r w:rsidRPr="00587B89">
          <w:rPr>
            <w:rStyle w:val="affffc"/>
            <w:noProof/>
          </w:rPr>
          <w:t>技术参数说明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052C384" w14:textId="0C5EAADE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597" w:history="1">
        <w:r w:rsidRPr="00587B89">
          <w:rPr>
            <w:rStyle w:val="affffc"/>
            <w:rFonts w:cs="Times New Roman"/>
          </w:rPr>
          <w:t>8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机械特性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_Toc139025597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52235606" w14:textId="3E5024F4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8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8.1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尺寸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0A8116D" w14:textId="41D3EE72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99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8.2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标贴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AB155FE" w14:textId="2035AD26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0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8.3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包装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03CD17B" w14:textId="2A2C1B9F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1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8.3.1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托盘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83D3E36" w14:textId="39BDBCBD" w:rsidR="00053668" w:rsidRDefault="00053668">
      <w:pPr>
        <w:pStyle w:val="TOC3"/>
        <w:tabs>
          <w:tab w:val="right" w:leader="dot" w:pos="9402"/>
        </w:tabs>
        <w:ind w:left="945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2" w:history="1">
        <w:r w:rsidRPr="00587B89">
          <w:rPr>
            <w:rStyle w:val="affffc"/>
            <w:rFonts w:cs="Times New Roman"/>
            <w:bCs/>
            <w:noProof/>
            <w:snapToGrid w:val="0"/>
            <w:kern w:val="0"/>
          </w:rPr>
          <w:t>8.3.2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湿敏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0889859" w14:textId="44AF092C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603" w:history="1">
        <w:r w:rsidRPr="00587B89">
          <w:rPr>
            <w:rStyle w:val="affffc"/>
            <w:rFonts w:cs="Times New Roman"/>
          </w:rPr>
          <w:t>9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装配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_Toc139025603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14:paraId="73497C8C" w14:textId="2F5DED9F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4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9.1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模组</w:t>
        </w:r>
        <w:r w:rsidRPr="00587B89">
          <w:rPr>
            <w:rStyle w:val="affffc"/>
            <w:noProof/>
          </w:rPr>
          <w:t>PCB</w:t>
        </w:r>
        <w:r w:rsidRPr="00587B89">
          <w:rPr>
            <w:rStyle w:val="affffc"/>
            <w:noProof/>
          </w:rPr>
          <w:t>封装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53C0E7A" w14:textId="44C5D4A7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5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9.2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应用</w:t>
        </w:r>
        <w:r w:rsidRPr="00587B89">
          <w:rPr>
            <w:rStyle w:val="affffc"/>
            <w:noProof/>
          </w:rPr>
          <w:t>PCB</w:t>
        </w:r>
        <w:r w:rsidRPr="00587B89">
          <w:rPr>
            <w:rStyle w:val="affffc"/>
            <w:noProof/>
          </w:rPr>
          <w:t>封装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C0455D5" w14:textId="4F19EAFC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6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9.3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钢网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D5D9B5A" w14:textId="5503D253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7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9.4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锡膏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B1DB6C4" w14:textId="731196A7" w:rsidR="00053668" w:rsidRDefault="00053668">
      <w:pPr>
        <w:pStyle w:val="TOC2"/>
        <w:tabs>
          <w:tab w:val="right" w:leader="dot" w:pos="9402"/>
        </w:tabs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608" w:history="1">
        <w:r w:rsidRPr="00587B89">
          <w:rPr>
            <w:rStyle w:val="affffc"/>
            <w:rFonts w:cs="Times New Roman"/>
            <w:noProof/>
            <w:snapToGrid w:val="0"/>
            <w:kern w:val="0"/>
          </w:rPr>
          <w:t>9.5</w:t>
        </w:r>
        <w:r w:rsidRPr="00587B89">
          <w:rPr>
            <w:rStyle w:val="affffc"/>
            <w:noProof/>
          </w:rPr>
          <w:t xml:space="preserve"> </w:t>
        </w:r>
        <w:r w:rsidRPr="00587B89">
          <w:rPr>
            <w:rStyle w:val="affffc"/>
            <w:noProof/>
          </w:rPr>
          <w:t>贴片炉温曲线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DF96CB2" w14:textId="57D75A24" w:rsidR="00053668" w:rsidRDefault="00053668">
      <w:pPr>
        <w:pStyle w:val="TOC1"/>
        <w:rPr>
          <w:rFonts w:asciiTheme="minorHAnsi" w:eastAsiaTheme="minorEastAsia" w:hAnsiTheme="minorHAnsi" w:cstheme="minorBidi"/>
          <w:sz w:val="21"/>
          <w:szCs w:val="22"/>
          <w:lang w:eastAsia="zh-CN"/>
          <w14:ligatures w14:val="standardContextual"/>
        </w:rPr>
      </w:pPr>
      <w:hyperlink w:anchor="_Toc139025609" w:history="1">
        <w:r w:rsidRPr="00587B89">
          <w:rPr>
            <w:rStyle w:val="affffc"/>
            <w:bCs/>
          </w:rPr>
          <w:t>A</w:t>
        </w:r>
        <w:r w:rsidRPr="00587B89">
          <w:rPr>
            <w:rStyle w:val="affffc"/>
          </w:rPr>
          <w:t xml:space="preserve"> </w:t>
        </w:r>
        <w:r w:rsidRPr="00587B89">
          <w:rPr>
            <w:rStyle w:val="affffc"/>
          </w:rPr>
          <w:t>缩略语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_Toc139025609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B05C8">
          <w:rPr>
            <w:webHidden/>
          </w:rPr>
          <w:t>76</w:t>
        </w:r>
        <w:r>
          <w:rPr>
            <w:webHidden/>
          </w:rPr>
          <w:fldChar w:fldCharType="end"/>
        </w:r>
      </w:hyperlink>
    </w:p>
    <w:p w14:paraId="23BBC2B1" w14:textId="14CBCD4C" w:rsidR="00304CE9" w:rsidRDefault="004D5CE0">
      <w:pPr>
        <w:pStyle w:val="TOC2"/>
        <w:tabs>
          <w:tab w:val="right" w:leader="dot" w:pos="9402"/>
        </w:tabs>
        <w:ind w:left="630"/>
      </w:pPr>
      <w:r>
        <w:rPr>
          <w:rFonts w:ascii="Book Antiqua" w:eastAsia="黑体" w:hAnsi="Book Antiqua" w:cs="Book Antiqua"/>
          <w:b/>
          <w:sz w:val="24"/>
          <w:szCs w:val="24"/>
          <w:lang w:eastAsia="en-US"/>
        </w:rPr>
        <w:fldChar w:fldCharType="end"/>
      </w:r>
    </w:p>
    <w:p w14:paraId="7528B8B8" w14:textId="77777777" w:rsidR="00304CE9" w:rsidRDefault="00304CE9">
      <w:pPr>
        <w:sectPr w:rsidR="00304CE9">
          <w:headerReference w:type="default" r:id="rId19"/>
          <w:pgSz w:w="11906" w:h="16838"/>
          <w:pgMar w:top="1418" w:right="1247" w:bottom="1418" w:left="1247" w:header="510" w:footer="397" w:gutter="0"/>
          <w:pgNumType w:fmt="lowerRoman"/>
          <w:cols w:space="720"/>
          <w:docGrid w:linePitch="312"/>
        </w:sectPr>
      </w:pPr>
    </w:p>
    <w:p w14:paraId="3643626E" w14:textId="77777777" w:rsidR="00304CE9" w:rsidRDefault="004D5CE0">
      <w:pPr>
        <w:pStyle w:val="Contents"/>
      </w:pPr>
      <w:r>
        <w:rPr>
          <w:rFonts w:hint="eastAsia"/>
        </w:rPr>
        <w:lastRenderedPageBreak/>
        <w:t>插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目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</w:p>
    <w:p w14:paraId="40783C19" w14:textId="44AE34F6" w:rsidR="00053668" w:rsidRDefault="004D5CE0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"Figure Description" \c</w:instrText>
      </w:r>
      <w:r>
        <w:instrText xml:space="preserve"> </w:instrText>
      </w:r>
      <w:r>
        <w:fldChar w:fldCharType="separate"/>
      </w:r>
      <w:hyperlink w:anchor="_Toc139025495" w:history="1">
        <w:r w:rsidR="00053668" w:rsidRPr="00152288">
          <w:rPr>
            <w:rStyle w:val="affffc"/>
            <w:rFonts w:cs="Book Antiqua"/>
            <w:bCs/>
            <w:noProof/>
          </w:rPr>
          <w:t>图</w:t>
        </w:r>
        <w:r w:rsidR="00053668" w:rsidRPr="00152288">
          <w:rPr>
            <w:rStyle w:val="affffc"/>
            <w:rFonts w:cs="Book Antiqua"/>
            <w:bCs/>
            <w:noProof/>
          </w:rPr>
          <w:t xml:space="preserve"> 2-1</w:t>
        </w:r>
        <w:r w:rsidR="00053668" w:rsidRPr="00152288">
          <w:rPr>
            <w:rStyle w:val="affffc"/>
            <w:noProof/>
          </w:rPr>
          <w:t xml:space="preserve"> </w:t>
        </w:r>
        <w:r w:rsidR="00053668" w:rsidRPr="00152288">
          <w:rPr>
            <w:rStyle w:val="affffc"/>
            <w:noProof/>
          </w:rPr>
          <w:t>设计框图</w:t>
        </w:r>
        <w:r w:rsidR="00053668">
          <w:rPr>
            <w:noProof/>
            <w:webHidden/>
          </w:rPr>
          <w:tab/>
        </w:r>
        <w:r w:rsidR="00053668">
          <w:rPr>
            <w:noProof/>
            <w:webHidden/>
          </w:rPr>
          <w:fldChar w:fldCharType="begin"/>
        </w:r>
        <w:r w:rsidR="00053668">
          <w:rPr>
            <w:noProof/>
            <w:webHidden/>
          </w:rPr>
          <w:instrText xml:space="preserve"> PAGEREF _Toc139025495 \h </w:instrText>
        </w:r>
        <w:r w:rsidR="00053668">
          <w:rPr>
            <w:noProof/>
            <w:webHidden/>
          </w:rPr>
        </w:r>
        <w:r w:rsidR="00053668"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12</w:t>
        </w:r>
        <w:r w:rsidR="00053668">
          <w:rPr>
            <w:noProof/>
            <w:webHidden/>
          </w:rPr>
          <w:fldChar w:fldCharType="end"/>
        </w:r>
      </w:hyperlink>
    </w:p>
    <w:p w14:paraId="5FA654CF" w14:textId="3295D0A2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6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4-1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noProof/>
          </w:rPr>
          <w:t>管脚定义（俯视图）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107F37" w14:textId="7C15CDA9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7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电源电压跌落示意图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ED17AE" w14:textId="1F352E36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8" w:history="1">
        <w:r w:rsidRPr="00152288">
          <w:rPr>
            <w:rStyle w:val="affffc"/>
            <w:rFonts w:cs="Book Antiqua"/>
            <w:bCs/>
            <w:noProof/>
            <w:snapToGrid w:val="0"/>
            <w:kern w:val="0"/>
          </w:rPr>
          <w:t>图</w:t>
        </w:r>
        <w:r w:rsidRPr="00152288">
          <w:rPr>
            <w:rStyle w:val="affffc"/>
            <w:rFonts w:cs="Book Antiqua"/>
            <w:bCs/>
            <w:noProof/>
            <w:snapToGrid w:val="0"/>
            <w:kern w:val="0"/>
          </w:rPr>
          <w:t xml:space="preserve"> 5-2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推荐电源设计</w:t>
        </w:r>
        <w:r w:rsidRPr="00152288">
          <w:rPr>
            <w:rStyle w:val="affffc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B2389E" w14:textId="22624EB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9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推荐电源设计</w:t>
        </w:r>
        <w:r w:rsidRPr="00152288">
          <w:rPr>
            <w:rStyle w:val="affffc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32C709" w14:textId="6585B9E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0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5-4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脉冲控制模组开机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30A829A" w14:textId="5D99913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1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5-5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上电自动开机参考设计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414215" w14:textId="4B6508B2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2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5-6</w:t>
        </w:r>
        <w:r w:rsidRPr="00152288">
          <w:rPr>
            <w:rStyle w:val="affffc"/>
            <w:noProof/>
          </w:rPr>
          <w:t xml:space="preserve"> PWRKEY_N</w:t>
        </w:r>
        <w:r w:rsidRPr="00152288">
          <w:rPr>
            <w:rStyle w:val="affffc"/>
            <w:noProof/>
          </w:rPr>
          <w:t>开机时序图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910E4C" w14:textId="156D75A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3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5-7</w:t>
        </w:r>
        <w:r w:rsidRPr="00152288">
          <w:rPr>
            <w:rStyle w:val="affffc"/>
            <w:noProof/>
          </w:rPr>
          <w:t xml:space="preserve"> PWRKEY_P</w:t>
        </w:r>
        <w:r w:rsidRPr="00152288">
          <w:rPr>
            <w:rStyle w:val="affffc"/>
            <w:noProof/>
          </w:rPr>
          <w:t>开机时序图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EDE5E50" w14:textId="5B3964C8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4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5-8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硬关机流程图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3D501B3" w14:textId="72474A9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5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5-9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脉冲控制模组复位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DAEF350" w14:textId="3F9901F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6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5-10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模组复位流程</w:t>
        </w:r>
        <w:r w:rsidRPr="00152288">
          <w:rPr>
            <w:rStyle w:val="affffc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BB9223E" w14:textId="1E50575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7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5-11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模组复位流程</w:t>
        </w:r>
        <w:r w:rsidRPr="00152288">
          <w:rPr>
            <w:rStyle w:val="affffc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63B118" w14:textId="3BDAE6A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8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5-12</w:t>
        </w:r>
        <w:r w:rsidRPr="00152288">
          <w:rPr>
            <w:rStyle w:val="affffc"/>
            <w:noProof/>
          </w:rPr>
          <w:t xml:space="preserve"> USB</w:t>
        </w:r>
        <w:r w:rsidRPr="00152288">
          <w:rPr>
            <w:rStyle w:val="affffc"/>
            <w:noProof/>
          </w:rPr>
          <w:t>连接电路参考设计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38D8FE7" w14:textId="7B991C7C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09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5-13</w:t>
        </w:r>
        <w:r w:rsidRPr="00152288">
          <w:rPr>
            <w:rStyle w:val="affffc"/>
            <w:noProof/>
          </w:rPr>
          <w:t xml:space="preserve"> UART</w:t>
        </w:r>
        <w:r w:rsidRPr="00152288">
          <w:rPr>
            <w:rStyle w:val="affffc"/>
            <w:noProof/>
          </w:rPr>
          <w:t>连接示意图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8D674E0" w14:textId="1D6B533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0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5-14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电平转换推荐电路</w:t>
        </w:r>
        <w:r w:rsidRPr="00152288">
          <w:rPr>
            <w:rStyle w:val="affffc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4E74D6" w14:textId="2E47770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1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5-15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电平转换推荐电路</w:t>
        </w:r>
        <w:r w:rsidRPr="00152288">
          <w:rPr>
            <w:rStyle w:val="affffc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E5302D" w14:textId="0F4A0C2C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2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5-16</w:t>
        </w:r>
        <w:r w:rsidRPr="00152288">
          <w:rPr>
            <w:rStyle w:val="affffc"/>
            <w:noProof/>
          </w:rPr>
          <w:t xml:space="preserve"> USIM</w:t>
        </w:r>
        <w:r w:rsidRPr="00152288">
          <w:rPr>
            <w:rStyle w:val="affffc"/>
            <w:noProof/>
          </w:rPr>
          <w:t>卡接口参考设计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7600B3" w14:textId="6C56A1A7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3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5-17</w:t>
        </w:r>
        <w:r w:rsidRPr="00152288">
          <w:rPr>
            <w:rStyle w:val="affffc"/>
            <w:noProof/>
          </w:rPr>
          <w:t xml:space="preserve"> USIM</w:t>
        </w:r>
        <w:r w:rsidRPr="00152288">
          <w:rPr>
            <w:rStyle w:val="affffc"/>
            <w:noProof/>
          </w:rPr>
          <w:t>卡（不带热插拔功能）接口参考设计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B05780B" w14:textId="3D121E62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4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5-18</w:t>
        </w:r>
        <w:r w:rsidRPr="00152288">
          <w:rPr>
            <w:rStyle w:val="affffc"/>
            <w:noProof/>
          </w:rPr>
          <w:t xml:space="preserve"> I2S</w:t>
        </w:r>
        <w:r w:rsidRPr="00152288">
          <w:rPr>
            <w:rStyle w:val="affffc"/>
            <w:noProof/>
          </w:rPr>
          <w:t>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BDB0D7F" w14:textId="3E10C807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5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5-19</w:t>
        </w:r>
        <w:r w:rsidRPr="00152288">
          <w:rPr>
            <w:rStyle w:val="affffc"/>
            <w:noProof/>
          </w:rPr>
          <w:t xml:space="preserve"> SD</w:t>
        </w:r>
        <w:r w:rsidRPr="00152288">
          <w:rPr>
            <w:rStyle w:val="affffc"/>
            <w:noProof/>
          </w:rPr>
          <w:t>卡参考设计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A19042" w14:textId="554C60D8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6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5-20</w:t>
        </w:r>
        <w:r w:rsidRPr="00152288">
          <w:rPr>
            <w:rStyle w:val="affffc"/>
            <w:noProof/>
          </w:rPr>
          <w:t xml:space="preserve"> SPI</w:t>
        </w:r>
        <w:r w:rsidRPr="00152288">
          <w:rPr>
            <w:rStyle w:val="affffc"/>
            <w:noProof/>
          </w:rPr>
          <w:t>连接示意图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282CFD" w14:textId="2C516483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7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5-21</w:t>
        </w:r>
        <w:r w:rsidRPr="00152288">
          <w:rPr>
            <w:rStyle w:val="affffc"/>
            <w:noProof/>
          </w:rPr>
          <w:t xml:space="preserve"> I2C</w:t>
        </w:r>
        <w:r w:rsidRPr="00152288">
          <w:rPr>
            <w:rStyle w:val="affffc"/>
            <w:noProof/>
          </w:rPr>
          <w:t>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52A6CD" w14:textId="43A02665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8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5-22</w:t>
        </w:r>
        <w:r w:rsidRPr="00152288">
          <w:rPr>
            <w:rStyle w:val="affffc"/>
            <w:noProof/>
          </w:rPr>
          <w:t xml:space="preserve"> RGMII</w:t>
        </w:r>
        <w:r w:rsidRPr="00152288">
          <w:rPr>
            <w:rStyle w:val="affffc"/>
            <w:noProof/>
          </w:rPr>
          <w:t>接口连接示意图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7D5C57E" w14:textId="4C8ABD8A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19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5-23</w:t>
        </w:r>
        <w:r w:rsidRPr="00152288">
          <w:rPr>
            <w:rStyle w:val="affffc"/>
            <w:noProof/>
          </w:rPr>
          <w:t xml:space="preserve"> RMII</w:t>
        </w:r>
        <w:r w:rsidRPr="00152288">
          <w:rPr>
            <w:rStyle w:val="affffc"/>
            <w:noProof/>
          </w:rPr>
          <w:t>接口连接示意图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F061D09" w14:textId="7C657528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0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5-24</w:t>
        </w:r>
        <w:r w:rsidRPr="00152288">
          <w:rPr>
            <w:rStyle w:val="affffc"/>
            <w:noProof/>
          </w:rPr>
          <w:t xml:space="preserve"> MDIO</w:t>
        </w:r>
        <w:r w:rsidRPr="00152288">
          <w:rPr>
            <w:rStyle w:val="affffc"/>
            <w:noProof/>
          </w:rPr>
          <w:t>与</w:t>
        </w:r>
        <w:r w:rsidRPr="00152288">
          <w:rPr>
            <w:rStyle w:val="affffc"/>
            <w:noProof/>
          </w:rPr>
          <w:t>PHY</w:t>
        </w:r>
        <w:r w:rsidRPr="00152288">
          <w:rPr>
            <w:rStyle w:val="affffc"/>
            <w:noProof/>
          </w:rPr>
          <w:t>芯片参考设计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894A6D5" w14:textId="205FF180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1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5-25</w:t>
        </w:r>
        <w:r w:rsidRPr="00152288">
          <w:rPr>
            <w:rStyle w:val="affffc"/>
            <w:noProof/>
          </w:rPr>
          <w:t xml:space="preserve"> WLAN</w:t>
        </w:r>
        <w:r w:rsidRPr="00152288">
          <w:rPr>
            <w:rStyle w:val="affffc"/>
            <w:noProof/>
          </w:rPr>
          <w:t>连接示意图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9D0F493" w14:textId="41B8CF9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2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5-26</w:t>
        </w:r>
        <w:r w:rsidRPr="00152288">
          <w:rPr>
            <w:rStyle w:val="affffc"/>
            <w:noProof/>
          </w:rPr>
          <w:t xml:space="preserve"> L</w:t>
        </w:r>
        <w:r w:rsidRPr="00152288">
          <w:rPr>
            <w:rStyle w:val="affffc"/>
            <w:noProof/>
          </w:rPr>
          <w:t>型匹配网络示意图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04371EA" w14:textId="62F8BDCD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3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5-27</w:t>
        </w:r>
        <w:r w:rsidRPr="00152288">
          <w:rPr>
            <w:rStyle w:val="affffc"/>
            <w:noProof/>
          </w:rPr>
          <w:t xml:space="preserve"> T</w:t>
        </w:r>
        <w:r w:rsidRPr="00152288">
          <w:rPr>
            <w:rStyle w:val="affffc"/>
            <w:noProof/>
          </w:rPr>
          <w:t>型匹配网络示意图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675CE90" w14:textId="4DDE58B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4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5-28</w:t>
        </w:r>
        <w:r w:rsidRPr="00152288">
          <w:rPr>
            <w:rStyle w:val="affffc"/>
            <w:rFonts w:cs="Times New Roman"/>
            <w:noProof/>
          </w:rPr>
          <w:t xml:space="preserve"> π</w:t>
        </w:r>
        <w:r w:rsidRPr="00152288">
          <w:rPr>
            <w:rStyle w:val="affffc"/>
            <w:noProof/>
          </w:rPr>
          <w:t>型匹配网络示意图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08238C3" w14:textId="4205FBF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5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5-29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射频部分</w:t>
        </w:r>
        <w:r w:rsidRPr="00152288">
          <w:rPr>
            <w:rStyle w:val="affffc"/>
            <w:noProof/>
          </w:rPr>
          <w:t>PCB</w:t>
        </w:r>
        <w:r w:rsidRPr="00152288">
          <w:rPr>
            <w:rStyle w:val="affffc"/>
            <w:noProof/>
          </w:rPr>
          <w:t>推荐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EC87FE1" w14:textId="46401F9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6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5-30</w:t>
        </w:r>
        <w:r w:rsidRPr="00152288">
          <w:rPr>
            <w:rStyle w:val="affffc"/>
            <w:noProof/>
          </w:rPr>
          <w:t xml:space="preserve"> GNSS</w:t>
        </w:r>
        <w:r w:rsidRPr="00152288">
          <w:rPr>
            <w:rStyle w:val="affffc"/>
            <w:noProof/>
          </w:rPr>
          <w:t>接口模组内部连接图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CDEE248" w14:textId="0960159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7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5-31</w:t>
        </w:r>
        <w:r w:rsidRPr="00152288">
          <w:rPr>
            <w:rStyle w:val="affffc"/>
            <w:noProof/>
          </w:rPr>
          <w:t xml:space="preserve"> GNSS</w:t>
        </w:r>
        <w:r w:rsidRPr="00152288">
          <w:rPr>
            <w:rStyle w:val="affffc"/>
            <w:noProof/>
          </w:rPr>
          <w:t>有源天线参考设计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D9BD4A0" w14:textId="5A453E9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8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5-32</w:t>
        </w:r>
        <w:r w:rsidRPr="00152288">
          <w:rPr>
            <w:rStyle w:val="affffc"/>
            <w:noProof/>
          </w:rPr>
          <w:t xml:space="preserve"> GNSS</w:t>
        </w:r>
        <w:r w:rsidRPr="00152288">
          <w:rPr>
            <w:rStyle w:val="affffc"/>
            <w:noProof/>
          </w:rPr>
          <w:t>无源天线参考设计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E38CA54" w14:textId="16ECCB9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29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5-33</w:t>
        </w:r>
        <w:r w:rsidRPr="00152288">
          <w:rPr>
            <w:rStyle w:val="affffc"/>
            <w:noProof/>
            <w:lang w:val="en-GB"/>
          </w:rPr>
          <w:t xml:space="preserve"> </w:t>
        </w:r>
        <w:r w:rsidRPr="00152288">
          <w:rPr>
            <w:rStyle w:val="affffc"/>
            <w:noProof/>
            <w:lang w:val="en-GB"/>
          </w:rPr>
          <w:t>村田</w:t>
        </w:r>
        <w:r w:rsidRPr="00152288">
          <w:rPr>
            <w:rStyle w:val="affffc"/>
            <w:noProof/>
          </w:rPr>
          <w:t>射频连接器封装规格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B6C7F2" w14:textId="6C007009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0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5-34</w:t>
        </w:r>
        <w:r w:rsidRPr="00152288">
          <w:rPr>
            <w:rStyle w:val="affffc"/>
            <w:noProof/>
            <w:lang w:val="en-GB"/>
          </w:rPr>
          <w:t xml:space="preserve"> </w:t>
        </w:r>
        <w:r w:rsidRPr="00152288">
          <w:rPr>
            <w:rStyle w:val="affffc"/>
            <w:noProof/>
            <w:lang w:val="en-GB"/>
          </w:rPr>
          <w:t>模组射频的连接方式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62130B6" w14:textId="3EF23FF2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1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5-35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强制下载参考设计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2566686" w14:textId="0D16D18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2" w:history="1">
        <w:r w:rsidRPr="00152288">
          <w:rPr>
            <w:rStyle w:val="affffc"/>
            <w:rFonts w:cs="Book Antiqua"/>
            <w:bCs/>
            <w:noProof/>
            <w:lang w:val="zh-CN"/>
          </w:rPr>
          <w:t>图</w:t>
        </w:r>
        <w:r w:rsidRPr="00152288">
          <w:rPr>
            <w:rStyle w:val="affffc"/>
            <w:rFonts w:cs="Book Antiqua"/>
            <w:bCs/>
            <w:noProof/>
            <w:lang w:val="zh-CN"/>
          </w:rPr>
          <w:t xml:space="preserve"> 5-36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语音来电</w:t>
        </w:r>
        <w:r w:rsidRPr="00152288">
          <w:rPr>
            <w:rStyle w:val="affffc"/>
            <w:noProof/>
          </w:rPr>
          <w:t>RING</w:t>
        </w:r>
        <w:r w:rsidRPr="00152288">
          <w:rPr>
            <w:rStyle w:val="affffc"/>
            <w:noProof/>
          </w:rPr>
          <w:t>指示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7A7E332" w14:textId="43E7AA81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3" w:history="1">
        <w:r w:rsidRPr="00152288">
          <w:rPr>
            <w:rStyle w:val="affffc"/>
            <w:rFonts w:cs="Book Antiqua"/>
            <w:bCs/>
            <w:noProof/>
            <w:lang w:val="zh-CN"/>
          </w:rPr>
          <w:t>图</w:t>
        </w:r>
        <w:r w:rsidRPr="00152288">
          <w:rPr>
            <w:rStyle w:val="affffc"/>
            <w:rFonts w:cs="Book Antiqua"/>
            <w:bCs/>
            <w:noProof/>
            <w:lang w:val="zh-CN"/>
          </w:rPr>
          <w:t xml:space="preserve"> 5-37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短信</w:t>
        </w:r>
        <w:r w:rsidRPr="00152288">
          <w:rPr>
            <w:rStyle w:val="affffc"/>
            <w:noProof/>
          </w:rPr>
          <w:t>RING</w:t>
        </w:r>
        <w:r w:rsidRPr="00152288">
          <w:rPr>
            <w:rStyle w:val="affffc"/>
            <w:noProof/>
          </w:rPr>
          <w:t>指示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EC3B7B4" w14:textId="6AF387F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4" w:history="1">
        <w:r w:rsidRPr="00152288">
          <w:rPr>
            <w:rStyle w:val="affffc"/>
            <w:rFonts w:cs="Book Antiqua"/>
            <w:bCs/>
            <w:noProof/>
            <w:lang w:val="zh-CN"/>
          </w:rPr>
          <w:t>图</w:t>
        </w:r>
        <w:r w:rsidRPr="00152288">
          <w:rPr>
            <w:rStyle w:val="affffc"/>
            <w:rFonts w:cs="Book Antiqua"/>
            <w:bCs/>
            <w:noProof/>
            <w:lang w:val="zh-CN"/>
          </w:rPr>
          <w:t xml:space="preserve"> 5-38</w:t>
        </w:r>
        <w:r w:rsidRPr="00152288">
          <w:rPr>
            <w:rStyle w:val="affffc"/>
            <w:noProof/>
            <w:lang w:val="zh-CN"/>
          </w:rPr>
          <w:t xml:space="preserve"> </w:t>
        </w:r>
        <w:r w:rsidRPr="00152288">
          <w:rPr>
            <w:rStyle w:val="affffc"/>
            <w:noProof/>
            <w:lang w:val="zh-CN"/>
          </w:rPr>
          <w:t>模组进入休眠模式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56B3341" w14:textId="0C5F3AE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5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5-39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休眠模式业务执行流程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A2DAB" w14:textId="62DF42E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6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5-40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模组退出休眠模式基本流程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1D69F90" w14:textId="2AA0C33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7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5-41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利用三极管驱动</w:t>
        </w:r>
        <w:r w:rsidRPr="00152288">
          <w:rPr>
            <w:rStyle w:val="affffc"/>
            <w:noProof/>
          </w:rPr>
          <w:t>LED</w:t>
        </w:r>
        <w:r w:rsidRPr="00152288">
          <w:rPr>
            <w:rStyle w:val="affffc"/>
            <w:noProof/>
          </w:rPr>
          <w:t>指示灯的连接方式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1B411C1" w14:textId="4EE79D2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8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8-1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noProof/>
          </w:rPr>
          <w:t>俯视和侧视尺寸</w:t>
        </w:r>
        <w:r w:rsidRPr="00152288">
          <w:rPr>
            <w:rStyle w:val="affffc"/>
            <w:noProof/>
          </w:rPr>
          <w:t>(</w:t>
        </w:r>
        <w:r w:rsidRPr="00152288">
          <w:rPr>
            <w:rStyle w:val="affffc"/>
            <w:noProof/>
          </w:rPr>
          <w:t>单位：</w:t>
        </w:r>
        <w:r w:rsidRPr="00152288">
          <w:rPr>
            <w:rStyle w:val="affffc"/>
            <w:noProof/>
          </w:rPr>
          <w:t>mm)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41A0D08" w14:textId="757EBB4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39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8-2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rFonts w:cs="Times New Roman"/>
            <w:noProof/>
          </w:rPr>
          <w:t>标签示意图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6729F63" w14:textId="71DD8D7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0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8-3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noProof/>
          </w:rPr>
          <w:t>模组包装示意图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6594446" w14:textId="4ADAE28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1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9-1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noProof/>
          </w:rPr>
          <w:t>模组</w:t>
        </w:r>
        <w:r w:rsidRPr="00152288">
          <w:rPr>
            <w:rStyle w:val="affffc"/>
            <w:rFonts w:cs="Times New Roman"/>
            <w:noProof/>
          </w:rPr>
          <w:t>PCB</w:t>
        </w:r>
        <w:r w:rsidRPr="00152288">
          <w:rPr>
            <w:rStyle w:val="affffc"/>
            <w:rFonts w:cs="Times New Roman"/>
            <w:noProof/>
          </w:rPr>
          <w:t>封装底视图</w:t>
        </w:r>
        <w:r w:rsidRPr="00152288">
          <w:rPr>
            <w:rStyle w:val="affffc"/>
            <w:rFonts w:cs="Times New Roman"/>
            <w:noProof/>
          </w:rPr>
          <w:t>(</w:t>
        </w:r>
        <w:r w:rsidRPr="00152288">
          <w:rPr>
            <w:rStyle w:val="affffc"/>
            <w:rFonts w:cs="Times New Roman"/>
            <w:noProof/>
          </w:rPr>
          <w:t>单位：</w:t>
        </w:r>
        <w:r w:rsidRPr="00152288">
          <w:rPr>
            <w:rStyle w:val="affffc"/>
            <w:rFonts w:cs="Times New Roman"/>
            <w:noProof/>
          </w:rPr>
          <w:t>mm)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99D0AD1" w14:textId="0AD868C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2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9-2</w:t>
        </w:r>
        <w:r w:rsidRPr="00152288">
          <w:rPr>
            <w:rStyle w:val="affffc"/>
            <w:noProof/>
          </w:rPr>
          <w:t xml:space="preserve"> N725</w:t>
        </w:r>
        <w:r w:rsidRPr="00152288">
          <w:rPr>
            <w:rStyle w:val="affffc"/>
            <w:noProof/>
          </w:rPr>
          <w:t>模组应用</w:t>
        </w:r>
        <w:r w:rsidRPr="00152288">
          <w:rPr>
            <w:rStyle w:val="affffc"/>
            <w:noProof/>
          </w:rPr>
          <w:t>PCB</w:t>
        </w:r>
        <w:r w:rsidRPr="00152288">
          <w:rPr>
            <w:rStyle w:val="affffc"/>
            <w:noProof/>
          </w:rPr>
          <w:t>推荐封装俯视图</w:t>
        </w:r>
        <w:r w:rsidRPr="00152288">
          <w:rPr>
            <w:rStyle w:val="affffc"/>
            <w:noProof/>
          </w:rPr>
          <w:t>(</w:t>
        </w:r>
        <w:r w:rsidRPr="00152288">
          <w:rPr>
            <w:rStyle w:val="affffc"/>
            <w:noProof/>
          </w:rPr>
          <w:t>单位：</w:t>
        </w:r>
        <w:r w:rsidRPr="00152288">
          <w:rPr>
            <w:rStyle w:val="affffc"/>
            <w:noProof/>
          </w:rPr>
          <w:t>mm)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8B4E884" w14:textId="55FC362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543" w:history="1">
        <w:r w:rsidRPr="00152288">
          <w:rPr>
            <w:rStyle w:val="affffc"/>
            <w:rFonts w:cs="Book Antiqua"/>
            <w:bCs/>
            <w:noProof/>
          </w:rPr>
          <w:t>图</w:t>
        </w:r>
        <w:r w:rsidRPr="00152288">
          <w:rPr>
            <w:rStyle w:val="affffc"/>
            <w:rFonts w:cs="Book Antiqua"/>
            <w:bCs/>
            <w:noProof/>
          </w:rPr>
          <w:t xml:space="preserve"> 9-3</w:t>
        </w:r>
        <w:r w:rsidRPr="00152288">
          <w:rPr>
            <w:rStyle w:val="affffc"/>
            <w:noProof/>
          </w:rPr>
          <w:t xml:space="preserve"> </w:t>
        </w:r>
        <w:r w:rsidRPr="00152288">
          <w:rPr>
            <w:rStyle w:val="affffc"/>
            <w:noProof/>
          </w:rPr>
          <w:t>炉温曲线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4BDAB6A" w14:textId="5F48DBB4" w:rsidR="00304CE9" w:rsidRDefault="004D5CE0">
      <w:pPr>
        <w:pStyle w:val="afff7"/>
        <w:tabs>
          <w:tab w:val="right" w:leader="dot" w:pos="9402"/>
        </w:tabs>
        <w:spacing w:after="120"/>
        <w:ind w:left="630"/>
        <w:sectPr w:rsidR="00304CE9">
          <w:headerReference w:type="default" r:id="rId20"/>
          <w:pgSz w:w="11906" w:h="16838"/>
          <w:pgMar w:top="1418" w:right="1247" w:bottom="1418" w:left="1247" w:header="510" w:footer="397" w:gutter="0"/>
          <w:pgNumType w:fmt="lowerRoman"/>
          <w:cols w:space="720"/>
          <w:docGrid w:linePitch="312"/>
        </w:sectPr>
      </w:pPr>
      <w:r>
        <w:fldChar w:fldCharType="end"/>
      </w:r>
    </w:p>
    <w:p w14:paraId="2B65E8B0" w14:textId="77777777" w:rsidR="00304CE9" w:rsidRDefault="004D5CE0">
      <w:pPr>
        <w:pStyle w:val="Contents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rPr>
          <w:rFonts w:hint="eastAsia"/>
        </w:rPr>
        <w:t>格</w:t>
      </w:r>
      <w:r>
        <w:rPr>
          <w:rFonts w:hint="eastAsia"/>
        </w:rPr>
        <w:t xml:space="preserve"> </w:t>
      </w:r>
      <w:r>
        <w:rPr>
          <w:rFonts w:hint="eastAsia"/>
        </w:rPr>
        <w:t>目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</w:p>
    <w:p w14:paraId="2CDB1387" w14:textId="69DD91DF" w:rsidR="00053668" w:rsidRDefault="004D5CE0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r>
        <w:fldChar w:fldCharType="begin"/>
      </w:r>
      <w:r>
        <w:instrText xml:space="preserve"> TOC \h \z \t "Table Description" \c </w:instrText>
      </w:r>
      <w:r>
        <w:fldChar w:fldCharType="separate"/>
      </w:r>
      <w:hyperlink w:anchor="_Toc139025478" w:history="1">
        <w:r w:rsidR="00053668" w:rsidRPr="0097712F">
          <w:rPr>
            <w:rStyle w:val="affffc"/>
            <w:noProof/>
          </w:rPr>
          <w:t>表</w:t>
        </w:r>
        <w:r w:rsidR="00053668" w:rsidRPr="0097712F">
          <w:rPr>
            <w:rStyle w:val="affffc"/>
            <w:noProof/>
          </w:rPr>
          <w:t xml:space="preserve"> 2-1 </w:t>
        </w:r>
        <w:r w:rsidR="00053668" w:rsidRPr="0097712F">
          <w:rPr>
            <w:rStyle w:val="affffc"/>
            <w:noProof/>
          </w:rPr>
          <w:t>版本与频段</w:t>
        </w:r>
        <w:r w:rsidR="00053668">
          <w:rPr>
            <w:noProof/>
            <w:webHidden/>
          </w:rPr>
          <w:tab/>
        </w:r>
        <w:r w:rsidR="00053668">
          <w:rPr>
            <w:noProof/>
            <w:webHidden/>
          </w:rPr>
          <w:fldChar w:fldCharType="begin"/>
        </w:r>
        <w:r w:rsidR="00053668">
          <w:rPr>
            <w:noProof/>
            <w:webHidden/>
          </w:rPr>
          <w:instrText xml:space="preserve"> PAGEREF _Toc139025478 \h </w:instrText>
        </w:r>
        <w:r w:rsidR="00053668">
          <w:rPr>
            <w:noProof/>
            <w:webHidden/>
          </w:rPr>
        </w:r>
        <w:r w:rsidR="00053668"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11</w:t>
        </w:r>
        <w:r w:rsidR="00053668">
          <w:rPr>
            <w:noProof/>
            <w:webHidden/>
          </w:rPr>
          <w:fldChar w:fldCharType="end"/>
        </w:r>
      </w:hyperlink>
    </w:p>
    <w:p w14:paraId="6B88E58D" w14:textId="3D934D49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79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4-1 </w:t>
        </w:r>
        <w:r w:rsidRPr="0097712F">
          <w:rPr>
            <w:rStyle w:val="affffc"/>
            <w:noProof/>
          </w:rPr>
          <w:t>管脚类型说明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DB454F" w14:textId="07AB618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0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4-2 </w:t>
        </w:r>
        <w:r w:rsidRPr="0097712F">
          <w:rPr>
            <w:rStyle w:val="affffc"/>
            <w:noProof/>
          </w:rPr>
          <w:t>直流特性说明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FFEE7E6" w14:textId="5CF5065A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1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4-3 </w:t>
        </w:r>
        <w:r w:rsidRPr="0097712F">
          <w:rPr>
            <w:rStyle w:val="affffc"/>
            <w:noProof/>
          </w:rPr>
          <w:t>管脚说明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1135AAA" w14:textId="3799D53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2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4-4 </w:t>
        </w:r>
        <w:r w:rsidRPr="0097712F">
          <w:rPr>
            <w:rStyle w:val="affffc"/>
            <w:noProof/>
          </w:rPr>
          <w:t>复用功能说明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8A0C1D" w14:textId="23C80E1D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3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5-1 </w:t>
        </w:r>
        <w:r w:rsidRPr="0097712F">
          <w:rPr>
            <w:rStyle w:val="affffc"/>
            <w:noProof/>
          </w:rPr>
          <w:t>模组开机功能说明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0FFA501" w14:textId="353E9574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4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5-2 I2C</w:t>
        </w:r>
        <w:r w:rsidRPr="0097712F">
          <w:rPr>
            <w:rStyle w:val="affffc"/>
            <w:noProof/>
          </w:rPr>
          <w:t>接口特性参数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A69E391" w14:textId="1AC9CC43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5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6-1 N725</w:t>
        </w:r>
        <w:r w:rsidRPr="0097712F">
          <w:rPr>
            <w:rStyle w:val="affffc"/>
            <w:noProof/>
          </w:rPr>
          <w:t>电气特性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4C011A" w14:textId="0AAC770D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6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6-2 N725</w:t>
        </w:r>
        <w:r w:rsidRPr="0097712F">
          <w:rPr>
            <w:rStyle w:val="affffc"/>
            <w:noProof/>
          </w:rPr>
          <w:t>耗流（</w:t>
        </w:r>
        <w:r w:rsidRPr="0097712F">
          <w:rPr>
            <w:rStyle w:val="affffc"/>
            <w:noProof/>
          </w:rPr>
          <w:t>Typical</w:t>
        </w:r>
        <w:r w:rsidRPr="0097712F">
          <w:rPr>
            <w:rStyle w:val="affffc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DD30A99" w14:textId="1894871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7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6-3 N725</w:t>
        </w:r>
        <w:r w:rsidRPr="0097712F">
          <w:rPr>
            <w:rStyle w:val="affffc"/>
            <w:noProof/>
          </w:rPr>
          <w:t>温度特性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44A8CB6" w14:textId="2E1D3A5F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8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6-4 N725 ESD</w:t>
        </w:r>
        <w:r w:rsidRPr="0097712F">
          <w:rPr>
            <w:rStyle w:val="affffc"/>
            <w:noProof/>
          </w:rPr>
          <w:t>防护特性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050925" w14:textId="06A6A5A2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89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7-1 N725</w:t>
        </w:r>
        <w:r w:rsidRPr="0097712F">
          <w:rPr>
            <w:rStyle w:val="affffc"/>
            <w:noProof/>
          </w:rPr>
          <w:t>工作频段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B3CA0EB" w14:textId="4E5E5D6E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0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7-2 N725 RF</w:t>
        </w:r>
        <w:r w:rsidRPr="0097712F">
          <w:rPr>
            <w:rStyle w:val="affffc"/>
            <w:noProof/>
          </w:rPr>
          <w:t>发射功率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60DFE" w14:textId="67DD915D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1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7-3 N725 GSM</w:t>
        </w:r>
        <w:r w:rsidRPr="0097712F">
          <w:rPr>
            <w:rStyle w:val="affffc"/>
            <w:noProof/>
          </w:rPr>
          <w:t>接收灵敏度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83B313" w14:textId="40268DDD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2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7-4 N725 WCDMA</w:t>
        </w:r>
        <w:r w:rsidRPr="0097712F">
          <w:rPr>
            <w:rStyle w:val="affffc"/>
            <w:noProof/>
          </w:rPr>
          <w:t>接收灵敏度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079A5A9" w14:textId="53B63886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3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7-5 N725 LTE</w:t>
        </w:r>
        <w:r w:rsidRPr="0097712F">
          <w:rPr>
            <w:rStyle w:val="affffc"/>
            <w:noProof/>
          </w:rPr>
          <w:t>接收灵敏度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D5225B" w14:textId="61B5BAEB" w:rsidR="00053668" w:rsidRDefault="00053668">
      <w:pPr>
        <w:pStyle w:val="afff7"/>
        <w:tabs>
          <w:tab w:val="right" w:leader="dot" w:pos="9402"/>
        </w:tabs>
        <w:spacing w:after="120"/>
        <w:ind w:left="630"/>
        <w:rPr>
          <w:rFonts w:asciiTheme="minorHAnsi" w:eastAsiaTheme="minorEastAsia" w:hAnsiTheme="minorHAnsi" w:cstheme="minorBidi"/>
          <w:noProof/>
          <w:sz w:val="21"/>
          <w:szCs w:val="22"/>
          <w14:ligatures w14:val="standardContextual"/>
        </w:rPr>
      </w:pPr>
      <w:hyperlink w:anchor="_Toc139025494" w:history="1">
        <w:r w:rsidRPr="0097712F">
          <w:rPr>
            <w:rStyle w:val="affffc"/>
            <w:noProof/>
          </w:rPr>
          <w:t>表</w:t>
        </w:r>
        <w:r w:rsidRPr="0097712F">
          <w:rPr>
            <w:rStyle w:val="affffc"/>
            <w:noProof/>
          </w:rPr>
          <w:t xml:space="preserve"> 7-6 GNSS</w:t>
        </w:r>
        <w:r w:rsidRPr="0097712F">
          <w:rPr>
            <w:rStyle w:val="affffc"/>
            <w:noProof/>
          </w:rPr>
          <w:t>技术参数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05C8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24786B7" w14:textId="4C93CE5B" w:rsidR="00304CE9" w:rsidRDefault="004D5CE0">
      <w:pPr>
        <w:pStyle w:val="afff7"/>
        <w:tabs>
          <w:tab w:val="right" w:leader="dot" w:pos="9402"/>
        </w:tabs>
        <w:spacing w:after="120"/>
        <w:ind w:left="630"/>
      </w:pPr>
      <w:r>
        <w:fldChar w:fldCharType="end"/>
      </w:r>
    </w:p>
    <w:p w14:paraId="7D07DA9E" w14:textId="77777777" w:rsidR="00304CE9" w:rsidRDefault="00304CE9">
      <w:pPr>
        <w:sectPr w:rsidR="00304CE9">
          <w:headerReference w:type="default" r:id="rId21"/>
          <w:pgSz w:w="11906" w:h="16838"/>
          <w:pgMar w:top="1418" w:right="1247" w:bottom="1418" w:left="1247" w:header="510" w:footer="397" w:gutter="0"/>
          <w:pgNumType w:fmt="lowerRoman"/>
          <w:cols w:space="720"/>
          <w:docGrid w:linePitch="312"/>
        </w:sectPr>
      </w:pPr>
    </w:p>
    <w:p w14:paraId="315ACBD2" w14:textId="77777777" w:rsidR="00304CE9" w:rsidRDefault="004D5CE0">
      <w:pPr>
        <w:pStyle w:val="AboutThisDocument"/>
      </w:pPr>
      <w:bookmarkStart w:id="2" w:name="_Toc139025544"/>
      <w:bookmarkEnd w:id="1"/>
      <w:r>
        <w:lastRenderedPageBreak/>
        <w:t>关于本文档</w:t>
      </w:r>
      <w:bookmarkEnd w:id="2"/>
    </w:p>
    <w:p w14:paraId="034A0AD7" w14:textId="77777777" w:rsidR="00304CE9" w:rsidRDefault="004D5CE0">
      <w:pPr>
        <w:pStyle w:val="Heading2NoNumber"/>
      </w:pPr>
      <w:bookmarkStart w:id="3" w:name="_Toc139025545"/>
      <w:r>
        <w:rPr>
          <w:rFonts w:hint="eastAsia"/>
        </w:rPr>
        <w:t>范围</w:t>
      </w:r>
      <w:bookmarkEnd w:id="3"/>
    </w:p>
    <w:p w14:paraId="4A8E7B86" w14:textId="2CD73518" w:rsidR="00304CE9" w:rsidRDefault="004D5CE0">
      <w:pPr>
        <w:pStyle w:val="afc"/>
      </w:pPr>
      <w:r>
        <w:t>本</w:t>
      </w:r>
      <w:r>
        <w:rPr>
          <w:rFonts w:hint="eastAsia"/>
        </w:rPr>
        <w:t>文档</w:t>
      </w:r>
      <w:r>
        <w:t>对应产品为</w:t>
      </w:r>
      <w:sdt>
        <w:sdtPr>
          <w:rPr>
            <w:rFonts w:hint="eastAsia"/>
          </w:rPr>
          <w:alias w:val="关键词"/>
          <w:id w:val="-790205074"/>
          <w:placeholder>
            <w:docPart w:val="FF7939191B1241D0AE02A2E986EBE560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系列模组，描述了</w:t>
      </w:r>
      <w:sdt>
        <w:sdtPr>
          <w:rPr>
            <w:rFonts w:hint="eastAsia"/>
          </w:rPr>
          <w:alias w:val="关键词"/>
          <w:id w:val="1980874106"/>
          <w:placeholder>
            <w:docPart w:val="BF29C7C97020499283FA349B4921DDA0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0636ED">
        <w:rPr>
          <w:rFonts w:hint="eastAsia"/>
        </w:rPr>
        <w:t>的基本信息、功能接口设计、并</w:t>
      </w:r>
      <w:r w:rsidR="000636ED">
        <w:t>提供各功能接口的参考设计</w:t>
      </w:r>
      <w:r>
        <w:rPr>
          <w:rFonts w:hint="eastAsia"/>
        </w:rPr>
        <w:t>。</w:t>
      </w:r>
    </w:p>
    <w:p w14:paraId="57259DF8" w14:textId="77777777" w:rsidR="00304CE9" w:rsidRDefault="004D5CE0">
      <w:pPr>
        <w:pStyle w:val="afc"/>
      </w:pPr>
      <w:r>
        <w:rPr>
          <w:rFonts w:hint="eastAsia"/>
        </w:rPr>
        <w:t>本文中的参考设计仅供参考，用户应用设计过程中应根据实际场景和条件进行设计。如有疑问，可联系有方技术支持。</w:t>
      </w:r>
    </w:p>
    <w:p w14:paraId="592A1F37" w14:textId="7B37634D" w:rsidR="00304CE9" w:rsidRDefault="004D5CE0">
      <w:pPr>
        <w:pStyle w:val="Heading2NoNumber"/>
      </w:pPr>
      <w:bookmarkStart w:id="4" w:name="_Toc139025546"/>
      <w:r>
        <w:rPr>
          <w:rFonts w:hint="eastAsia"/>
        </w:rPr>
        <w:t>读者对象</w:t>
      </w:r>
      <w:bookmarkEnd w:id="4"/>
    </w:p>
    <w:p w14:paraId="3FFC5EF1" w14:textId="77777777" w:rsidR="00304CE9" w:rsidRDefault="004D5CE0">
      <w:pPr>
        <w:pStyle w:val="afc"/>
      </w:pPr>
      <w:r>
        <w:t>本</w:t>
      </w:r>
      <w:r>
        <w:rPr>
          <w:rFonts w:hint="eastAsia"/>
        </w:rPr>
        <w:t>文档</w:t>
      </w:r>
      <w:r>
        <w:t>的使用对象为系统工程师，开发工程师及测试工程师。</w:t>
      </w:r>
    </w:p>
    <w:p w14:paraId="4FD314D9" w14:textId="63DC0F3D" w:rsidR="00304CE9" w:rsidRDefault="004D5CE0">
      <w:pPr>
        <w:pStyle w:val="Heading2NoNumber"/>
      </w:pPr>
      <w:bookmarkStart w:id="5" w:name="_Toc139025547"/>
      <w:r>
        <w:rPr>
          <w:rFonts w:hint="eastAsia"/>
        </w:rPr>
        <w:t>修订记录</w:t>
      </w:r>
      <w:bookmarkEnd w:id="5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889"/>
        <w:gridCol w:w="1291"/>
        <w:gridCol w:w="5574"/>
        <w:gridCol w:w="1658"/>
      </w:tblGrid>
      <w:tr w:rsidR="00304CE9" w14:paraId="5C183923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</w:tcPr>
          <w:p w14:paraId="6FD3A5B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版本</w:t>
            </w:r>
          </w:p>
        </w:tc>
        <w:tc>
          <w:tcPr>
            <w:tcW w:w="686" w:type="pct"/>
          </w:tcPr>
          <w:p w14:paraId="258A4CDB" w14:textId="77777777" w:rsidR="00304CE9" w:rsidRDefault="004D5CE0">
            <w:pPr>
              <w:pStyle w:val="TableHeading"/>
              <w:rPr>
                <w:lang w:eastAsia="en-US"/>
              </w:rPr>
            </w:pPr>
            <w:r>
              <w:rPr>
                <w:rFonts w:hint="eastAsia"/>
              </w:rPr>
              <w:t>日期</w:t>
            </w:r>
          </w:p>
        </w:tc>
        <w:tc>
          <w:tcPr>
            <w:tcW w:w="2961" w:type="pct"/>
          </w:tcPr>
          <w:p w14:paraId="45B33783" w14:textId="77777777" w:rsidR="00304CE9" w:rsidRDefault="004D5CE0">
            <w:pPr>
              <w:pStyle w:val="TableHeading"/>
              <w:rPr>
                <w:lang w:eastAsia="en-US"/>
              </w:rPr>
            </w:pPr>
            <w:r>
              <w:rPr>
                <w:rFonts w:hint="eastAsia"/>
              </w:rPr>
              <w:t>变更</w:t>
            </w:r>
          </w:p>
        </w:tc>
        <w:tc>
          <w:tcPr>
            <w:tcW w:w="881" w:type="pct"/>
          </w:tcPr>
          <w:p w14:paraId="07658126" w14:textId="77777777" w:rsidR="00304CE9" w:rsidRDefault="004D5CE0">
            <w:pPr>
              <w:pStyle w:val="TableHeading"/>
              <w:rPr>
                <w:lang w:eastAsia="en-US"/>
              </w:rPr>
            </w:pPr>
            <w:r>
              <w:rPr>
                <w:rFonts w:hint="eastAsia"/>
              </w:rPr>
              <w:t>作者</w:t>
            </w:r>
          </w:p>
        </w:tc>
      </w:tr>
      <w:tr w:rsidR="00304CE9" w14:paraId="44B24F13" w14:textId="77777777" w:rsidTr="00304CE9">
        <w:tc>
          <w:tcPr>
            <w:tcW w:w="472" w:type="pct"/>
          </w:tcPr>
          <w:p w14:paraId="2854E59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686" w:type="pct"/>
          </w:tcPr>
          <w:p w14:paraId="5BF948B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202</w:t>
            </w:r>
            <w:r>
              <w:t>2</w:t>
            </w:r>
            <w:r>
              <w:rPr>
                <w:rFonts w:hint="eastAsia"/>
              </w:rPr>
              <w:t>-</w:t>
            </w:r>
            <w:r>
              <w:t>05</w:t>
            </w:r>
          </w:p>
        </w:tc>
        <w:tc>
          <w:tcPr>
            <w:tcW w:w="2961" w:type="pct"/>
          </w:tcPr>
          <w:p w14:paraId="05688E46" w14:textId="0A9DAD7A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初始</w:t>
            </w:r>
            <w:r>
              <w:t>版本</w:t>
            </w:r>
          </w:p>
        </w:tc>
        <w:tc>
          <w:tcPr>
            <w:tcW w:w="881" w:type="pct"/>
          </w:tcPr>
          <w:p w14:paraId="1726C07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Z</w:t>
            </w:r>
            <w:r>
              <w:t xml:space="preserve">ou </w:t>
            </w:r>
            <w:proofErr w:type="spellStart"/>
            <w:r>
              <w:t>Shiqiang</w:t>
            </w:r>
            <w:proofErr w:type="spellEnd"/>
          </w:p>
        </w:tc>
      </w:tr>
      <w:tr w:rsidR="00436F89" w14:paraId="34D0260B" w14:textId="77777777" w:rsidTr="00304CE9">
        <w:tc>
          <w:tcPr>
            <w:tcW w:w="472" w:type="pct"/>
          </w:tcPr>
          <w:p w14:paraId="02062E30" w14:textId="52C4238A" w:rsidR="00436F89" w:rsidRDefault="000758DC" w:rsidP="007F6E5D">
            <w:pPr>
              <w:pStyle w:val="TableText"/>
            </w:pPr>
            <w:r>
              <w:rPr>
                <w:rFonts w:hint="eastAsia"/>
              </w:rPr>
              <w:t>2.0</w:t>
            </w:r>
          </w:p>
        </w:tc>
        <w:tc>
          <w:tcPr>
            <w:tcW w:w="686" w:type="pct"/>
          </w:tcPr>
          <w:p w14:paraId="4226A51B" w14:textId="4C631CAE" w:rsidR="00436F89" w:rsidRDefault="00436F89" w:rsidP="007F6E5D">
            <w:pPr>
              <w:pStyle w:val="TableText"/>
            </w:pPr>
            <w:r>
              <w:rPr>
                <w:rFonts w:hint="eastAsia"/>
              </w:rPr>
              <w:t>2022-08</w:t>
            </w:r>
          </w:p>
        </w:tc>
        <w:tc>
          <w:tcPr>
            <w:tcW w:w="2961" w:type="pct"/>
          </w:tcPr>
          <w:p w14:paraId="394842D9" w14:textId="3A141324" w:rsidR="00436F89" w:rsidRDefault="000758DC" w:rsidP="00020DD0">
            <w:pPr>
              <w:pStyle w:val="ItemListinTable"/>
            </w:pPr>
            <w:r>
              <w:t>文档中</w:t>
            </w:r>
            <w:r>
              <w:rPr>
                <w:rFonts w:hint="eastAsia"/>
              </w:rPr>
              <w:t>所有</w:t>
            </w:r>
            <w:r w:rsidR="00C34E15">
              <w:rPr>
                <w:rFonts w:hint="eastAsia"/>
              </w:rPr>
              <w:t>的</w:t>
            </w:r>
            <w:r w:rsidR="00C34E15" w:rsidRPr="004C39E3">
              <w:rPr>
                <w:rFonts w:hint="eastAsia"/>
              </w:rPr>
              <w:t>“</w:t>
            </w:r>
            <w:r w:rsidR="00C34E15">
              <w:rPr>
                <w:rFonts w:hint="eastAsia"/>
              </w:rPr>
              <w:t>N725-CA</w:t>
            </w:r>
            <w:r w:rsidR="00C34E15" w:rsidRPr="004C39E3">
              <w:rPr>
                <w:rFonts w:hint="eastAsia"/>
              </w:rPr>
              <w:t>”</w:t>
            </w:r>
            <w:r>
              <w:rPr>
                <w:rFonts w:hint="eastAsia"/>
              </w:rPr>
              <w:t>更新</w:t>
            </w:r>
            <w:r>
              <w:t>为</w:t>
            </w:r>
            <w:r w:rsidR="00D95C5B" w:rsidRPr="004C39E3">
              <w:rPr>
                <w:rFonts w:hint="eastAsia"/>
              </w:rPr>
              <w:t>“</w:t>
            </w:r>
            <w:r w:rsidR="00D95C5B">
              <w:t>N725</w:t>
            </w:r>
            <w:r w:rsidR="00D95C5B" w:rsidRPr="004C39E3">
              <w:rPr>
                <w:rFonts w:hint="eastAsia"/>
              </w:rPr>
              <w:t>”</w:t>
            </w:r>
            <w:r w:rsidR="00543A3B">
              <w:rPr>
                <w:rFonts w:hint="eastAsia"/>
              </w:rPr>
              <w:t>。</w:t>
            </w:r>
          </w:p>
          <w:p w14:paraId="30060B96" w14:textId="33CAE215" w:rsidR="0074641B" w:rsidRDefault="0074641B" w:rsidP="00020DD0">
            <w:pPr>
              <w:pStyle w:val="ItemListinTable"/>
            </w:pPr>
            <w:r>
              <w:t>VBAT</w:t>
            </w:r>
            <w:r w:rsidR="0095292B">
              <w:rPr>
                <w:rFonts w:hint="eastAsia"/>
              </w:rPr>
              <w:t>电压</w:t>
            </w:r>
            <w:r w:rsidR="00092DFE">
              <w:rPr>
                <w:rFonts w:hint="eastAsia"/>
              </w:rPr>
              <w:t>的</w:t>
            </w:r>
            <w:r>
              <w:rPr>
                <w:rFonts w:hint="eastAsia"/>
              </w:rPr>
              <w:t>典型</w:t>
            </w:r>
            <w:r w:rsidR="0095292B">
              <w:rPr>
                <w:rFonts w:hint="eastAsia"/>
              </w:rPr>
              <w:t>值</w:t>
            </w:r>
            <w:r>
              <w:rPr>
                <w:rFonts w:hint="eastAsia"/>
              </w:rPr>
              <w:t>由</w:t>
            </w:r>
            <w:r w:rsidR="00D95C5B" w:rsidRPr="004C39E3">
              <w:rPr>
                <w:rFonts w:hint="eastAsia"/>
              </w:rPr>
              <w:t>“</w:t>
            </w:r>
            <w:r w:rsidR="00D95C5B">
              <w:rPr>
                <w:rFonts w:hint="eastAsia"/>
              </w:rPr>
              <w:t>3.8</w:t>
            </w:r>
            <w:r w:rsidR="00D95C5B">
              <w:t>V</w:t>
            </w:r>
            <w:r w:rsidR="00D95C5B" w:rsidRPr="004C39E3">
              <w:rPr>
                <w:rFonts w:hint="eastAsia"/>
              </w:rPr>
              <w:t>”</w:t>
            </w:r>
            <w:r w:rsidR="00FF747C">
              <w:rPr>
                <w:rFonts w:hint="eastAsia"/>
              </w:rPr>
              <w:t>更新</w:t>
            </w:r>
            <w:r>
              <w:rPr>
                <w:rFonts w:hint="eastAsia"/>
              </w:rPr>
              <w:t>为</w:t>
            </w:r>
            <w:r w:rsidR="00D95C5B" w:rsidRPr="004C39E3">
              <w:rPr>
                <w:rFonts w:hint="eastAsia"/>
              </w:rPr>
              <w:t>“</w:t>
            </w:r>
            <w:r w:rsidR="00D95C5B">
              <w:rPr>
                <w:rFonts w:hint="eastAsia"/>
              </w:rPr>
              <w:t>3.6</w:t>
            </w:r>
            <w:r w:rsidR="00D95C5B">
              <w:t>V</w:t>
            </w:r>
            <w:r w:rsidR="00D95C5B" w:rsidRPr="004C39E3">
              <w:rPr>
                <w:rFonts w:hint="eastAsia"/>
              </w:rPr>
              <w:t>”</w:t>
            </w:r>
            <w:r w:rsidR="00543A3B">
              <w:rPr>
                <w:rFonts w:hint="eastAsia"/>
              </w:rPr>
              <w:t>。</w:t>
            </w:r>
          </w:p>
          <w:p w14:paraId="681B3E3F" w14:textId="5A78874C" w:rsidR="006B1841" w:rsidRDefault="006B1841" w:rsidP="00020DD0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_Ref110968838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rPr>
                <w:rFonts w:hint="eastAsia"/>
              </w:rPr>
              <w:t>图</w:t>
            </w:r>
            <w:r w:rsidR="000B05C8">
              <w:rPr>
                <w:rFonts w:hint="eastAsia"/>
              </w:rPr>
              <w:t xml:space="preserve"> 4-1</w:t>
            </w:r>
            <w:r>
              <w:fldChar w:fldCharType="end"/>
            </w:r>
            <w:r>
              <w:rPr>
                <w:rFonts w:hint="eastAsia"/>
              </w:rPr>
              <w:t>。</w:t>
            </w:r>
          </w:p>
          <w:p w14:paraId="782FEBB2" w14:textId="4CF60B08" w:rsidR="006B2153" w:rsidRDefault="006B2153" w:rsidP="00020DD0">
            <w:pPr>
              <w:pStyle w:val="ItemListinTable"/>
            </w:pPr>
            <w:r>
              <w:rPr>
                <w:rFonts w:hint="eastAsia"/>
              </w:rPr>
              <w:t>参考</w:t>
            </w:r>
            <w:r>
              <w:t>新模板更新</w:t>
            </w:r>
            <w:r w:rsidR="006508D6">
              <w:fldChar w:fldCharType="begin"/>
            </w:r>
            <w:r w:rsidR="006508D6">
              <w:instrText xml:space="preserve"> REF _Ref136529550 \r \h </w:instrText>
            </w:r>
            <w:r w:rsidR="006508D6">
              <w:fldChar w:fldCharType="separate"/>
            </w:r>
            <w:r w:rsidR="000B05C8">
              <w:t xml:space="preserve">5.2 </w:t>
            </w:r>
            <w:r w:rsidR="006508D6">
              <w:fldChar w:fldCharType="end"/>
            </w:r>
            <w:r>
              <w:t>章节排版与内容。</w:t>
            </w:r>
          </w:p>
          <w:p w14:paraId="5F98C318" w14:textId="01252F3F" w:rsidR="006B2153" w:rsidRDefault="006B2153" w:rsidP="00020DD0">
            <w:pPr>
              <w:pStyle w:val="ItemListinTable"/>
            </w:pPr>
            <w:r>
              <w:rPr>
                <w:rFonts w:hint="eastAsia"/>
              </w:rPr>
              <w:t>参考新</w:t>
            </w:r>
            <w:r>
              <w:t>模板</w:t>
            </w:r>
            <w:r>
              <w:rPr>
                <w:rFonts w:hint="eastAsia"/>
              </w:rPr>
              <w:t>完善</w:t>
            </w:r>
            <w:r>
              <w:t>文档部分内容</w:t>
            </w:r>
            <w:r>
              <w:rPr>
                <w:rFonts w:hint="eastAsia"/>
              </w:rPr>
              <w:t>，包含</w:t>
            </w:r>
            <w:r>
              <w:t>文字、图片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  <w:tc>
          <w:tcPr>
            <w:tcW w:w="881" w:type="pct"/>
          </w:tcPr>
          <w:p w14:paraId="028148BD" w14:textId="3663FB23" w:rsidR="00436F89" w:rsidRDefault="00AA3642" w:rsidP="007F6E5D">
            <w:pPr>
              <w:pStyle w:val="TableText"/>
            </w:pPr>
            <w:r>
              <w:rPr>
                <w:rFonts w:hint="eastAsia"/>
              </w:rPr>
              <w:t>Z</w:t>
            </w:r>
            <w:r>
              <w:t xml:space="preserve">ou </w:t>
            </w:r>
            <w:proofErr w:type="spellStart"/>
            <w:r>
              <w:t>Shiqiang</w:t>
            </w:r>
            <w:proofErr w:type="spellEnd"/>
          </w:p>
        </w:tc>
      </w:tr>
      <w:tr w:rsidR="00546552" w14:paraId="5A63ACDC" w14:textId="77777777" w:rsidTr="00304CE9">
        <w:tc>
          <w:tcPr>
            <w:tcW w:w="472" w:type="pct"/>
          </w:tcPr>
          <w:p w14:paraId="3624E6C2" w14:textId="3CEB5029" w:rsidR="00546552" w:rsidRDefault="00546552" w:rsidP="007F6E5D">
            <w:pPr>
              <w:pStyle w:val="TableText"/>
            </w:pPr>
            <w:r>
              <w:rPr>
                <w:rFonts w:hint="eastAsia"/>
              </w:rPr>
              <w:t>2.1</w:t>
            </w:r>
          </w:p>
        </w:tc>
        <w:tc>
          <w:tcPr>
            <w:tcW w:w="686" w:type="pct"/>
          </w:tcPr>
          <w:p w14:paraId="40B57C6A" w14:textId="2A6EFF60" w:rsidR="00546552" w:rsidRDefault="00546552" w:rsidP="007F6E5D">
            <w:pPr>
              <w:pStyle w:val="TableText"/>
            </w:pPr>
            <w:r>
              <w:rPr>
                <w:rFonts w:hint="eastAsia"/>
              </w:rPr>
              <w:t>2022-10</w:t>
            </w:r>
          </w:p>
        </w:tc>
        <w:tc>
          <w:tcPr>
            <w:tcW w:w="2961" w:type="pct"/>
          </w:tcPr>
          <w:p w14:paraId="08E6A230" w14:textId="4BEF405A" w:rsidR="00546552" w:rsidRDefault="00CB6602" w:rsidP="007D0723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_Ref117602550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t xml:space="preserve">2.3 </w:t>
            </w:r>
            <w:r>
              <w:fldChar w:fldCharType="end"/>
            </w:r>
            <w:r>
              <w:rPr>
                <w:rFonts w:hint="eastAsia"/>
              </w:rPr>
              <w:t>章节</w:t>
            </w:r>
            <w:r>
              <w:t>中</w:t>
            </w:r>
            <w:r>
              <w:rPr>
                <w:rFonts w:hint="eastAsia"/>
              </w:rPr>
              <w:t>工作</w:t>
            </w:r>
            <w:r>
              <w:t>电流数据。</w:t>
            </w:r>
          </w:p>
          <w:p w14:paraId="3BA54E40" w14:textId="609234C8" w:rsidR="007D0723" w:rsidRPr="0096688B" w:rsidRDefault="00A51F29" w:rsidP="0096688B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_Ref117602685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rPr>
                <w:rFonts w:hint="eastAsia"/>
              </w:rPr>
              <w:t>表</w:t>
            </w:r>
            <w:r w:rsidR="000B05C8">
              <w:rPr>
                <w:rFonts w:hint="eastAsia"/>
              </w:rPr>
              <w:t xml:space="preserve"> 4-2</w:t>
            </w:r>
            <w:r>
              <w:fldChar w:fldCharType="end"/>
            </w:r>
            <w:r w:rsidR="00BD3AF6">
              <w:rPr>
                <w:rFonts w:hint="eastAsia"/>
              </w:rPr>
              <w:t>，</w:t>
            </w:r>
            <w:r w:rsidR="00B845B8">
              <w:rPr>
                <w:rFonts w:hint="eastAsia"/>
              </w:rPr>
              <w:t>修改</w:t>
            </w:r>
            <w:r w:rsidR="00B845B8">
              <w:rPr>
                <w:rFonts w:hint="eastAsia"/>
              </w:rPr>
              <w:t>RGMII</w:t>
            </w:r>
            <w:r w:rsidR="00B845B8">
              <w:t>/</w:t>
            </w:r>
            <w:r>
              <w:rPr>
                <w:rFonts w:hint="eastAsia"/>
              </w:rPr>
              <w:t>RMII</w:t>
            </w:r>
            <w:r>
              <w:rPr>
                <w:rFonts w:hint="eastAsia"/>
              </w:rPr>
              <w:t>接口</w:t>
            </w:r>
            <w:r>
              <w:t>电源</w:t>
            </w:r>
            <w:r>
              <w:rPr>
                <w:rFonts w:hint="eastAsia"/>
              </w:rPr>
              <w:t>域描述</w:t>
            </w:r>
            <w:r>
              <w:t>。</w:t>
            </w:r>
          </w:p>
          <w:p w14:paraId="2713A57D" w14:textId="652E2A9E" w:rsidR="007D0723" w:rsidRDefault="00F56CBC" w:rsidP="005D1040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_Ref88495276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rPr>
                <w:rFonts w:hint="eastAsia"/>
              </w:rPr>
              <w:t>表</w:t>
            </w:r>
            <w:r w:rsidR="000B05C8">
              <w:rPr>
                <w:rFonts w:hint="eastAsia"/>
              </w:rPr>
              <w:t xml:space="preserve"> 6-2</w:t>
            </w:r>
            <w:r>
              <w:fldChar w:fldCharType="end"/>
            </w:r>
            <w:r>
              <w:rPr>
                <w:rFonts w:hint="eastAsia"/>
              </w:rPr>
              <w:t>，</w:t>
            </w:r>
            <w:r>
              <w:t>更新频段。</w:t>
            </w:r>
          </w:p>
          <w:p w14:paraId="0D72C37B" w14:textId="3FD3F8C3" w:rsidR="009F390F" w:rsidRPr="005D1040" w:rsidRDefault="009F390F" w:rsidP="009F390F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_Ref117608149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rPr>
                <w:rFonts w:hint="eastAsia"/>
              </w:rPr>
              <w:t>表</w:t>
            </w:r>
            <w:r w:rsidR="000B05C8">
              <w:rPr>
                <w:rFonts w:hint="eastAsia"/>
              </w:rPr>
              <w:t xml:space="preserve"> 6-3</w:t>
            </w:r>
            <w:r>
              <w:fldChar w:fldCharType="end"/>
            </w:r>
            <w:r>
              <w:rPr>
                <w:rFonts w:hint="eastAsia"/>
              </w:rPr>
              <w:t>，</w:t>
            </w:r>
            <w:r>
              <w:t>增加</w:t>
            </w:r>
            <w:proofErr w:type="spellStart"/>
            <w:r w:rsidR="00800FCB">
              <w:rPr>
                <w:rFonts w:hint="eastAsia"/>
              </w:rPr>
              <w:t>e</w:t>
            </w:r>
            <w:r>
              <w:t>Call</w:t>
            </w:r>
            <w:proofErr w:type="spellEnd"/>
            <w:r>
              <w:rPr>
                <w:rFonts w:hint="eastAsia"/>
              </w:rPr>
              <w:t>温度</w:t>
            </w:r>
            <w:r>
              <w:t>特性。</w:t>
            </w:r>
          </w:p>
        </w:tc>
        <w:tc>
          <w:tcPr>
            <w:tcW w:w="881" w:type="pct"/>
          </w:tcPr>
          <w:p w14:paraId="06C1F86A" w14:textId="6639B2A5" w:rsidR="00546552" w:rsidRDefault="002B32A0" w:rsidP="007F6E5D">
            <w:pPr>
              <w:pStyle w:val="TableText"/>
            </w:pPr>
            <w:r>
              <w:rPr>
                <w:rFonts w:hint="eastAsia"/>
              </w:rPr>
              <w:t>Z</w:t>
            </w:r>
            <w:r>
              <w:t xml:space="preserve">ou </w:t>
            </w:r>
            <w:proofErr w:type="spellStart"/>
            <w:r>
              <w:t>Shiqiang</w:t>
            </w:r>
            <w:proofErr w:type="spellEnd"/>
          </w:p>
        </w:tc>
      </w:tr>
      <w:tr w:rsidR="00AD482F" w14:paraId="51A9547A" w14:textId="77777777" w:rsidTr="00304CE9">
        <w:tc>
          <w:tcPr>
            <w:tcW w:w="472" w:type="pct"/>
          </w:tcPr>
          <w:p w14:paraId="612159E8" w14:textId="6187013A" w:rsidR="00AD482F" w:rsidRDefault="000307B7" w:rsidP="007F6E5D">
            <w:pPr>
              <w:pStyle w:val="TableText"/>
            </w:pPr>
            <w:r>
              <w:rPr>
                <w:rFonts w:hint="eastAsia"/>
              </w:rPr>
              <w:t>2.</w:t>
            </w:r>
            <w:r>
              <w:t>2</w:t>
            </w:r>
          </w:p>
        </w:tc>
        <w:tc>
          <w:tcPr>
            <w:tcW w:w="686" w:type="pct"/>
          </w:tcPr>
          <w:p w14:paraId="57830554" w14:textId="61237833" w:rsidR="00AD482F" w:rsidRDefault="00713362" w:rsidP="007F6E5D">
            <w:pPr>
              <w:pStyle w:val="TableText"/>
            </w:pPr>
            <w:r>
              <w:rPr>
                <w:rFonts w:hint="eastAsia"/>
              </w:rPr>
              <w:t>2023-06</w:t>
            </w:r>
          </w:p>
        </w:tc>
        <w:tc>
          <w:tcPr>
            <w:tcW w:w="2961" w:type="pct"/>
          </w:tcPr>
          <w:p w14:paraId="21845C69" w14:textId="547C3B85" w:rsidR="00ED36AF" w:rsidRPr="00ED36AF" w:rsidRDefault="00ED36AF" w:rsidP="00ED36AF">
            <w:pPr>
              <w:pStyle w:val="ItemListinTable"/>
            </w:pPr>
            <w:r>
              <w:t>VBAT</w:t>
            </w:r>
            <w:r>
              <w:rPr>
                <w:rFonts w:hint="eastAsia"/>
              </w:rPr>
              <w:t>电压的典型值由</w:t>
            </w:r>
            <w:r w:rsidRPr="004C39E3">
              <w:rPr>
                <w:rFonts w:hint="eastAsia"/>
              </w:rPr>
              <w:t>“</w:t>
            </w:r>
            <w:r>
              <w:rPr>
                <w:rFonts w:hint="eastAsia"/>
              </w:rPr>
              <w:t>3.6</w:t>
            </w:r>
            <w:r>
              <w:t>V</w:t>
            </w:r>
            <w:r w:rsidRPr="004C39E3">
              <w:rPr>
                <w:rFonts w:hint="eastAsia"/>
              </w:rPr>
              <w:t>”</w:t>
            </w:r>
            <w:r>
              <w:rPr>
                <w:rFonts w:hint="eastAsia"/>
              </w:rPr>
              <w:t>更新为</w:t>
            </w:r>
            <w:r w:rsidRPr="004C39E3">
              <w:rPr>
                <w:rFonts w:hint="eastAsia"/>
              </w:rPr>
              <w:t>“</w:t>
            </w:r>
            <w:r>
              <w:rPr>
                <w:rFonts w:hint="eastAsia"/>
              </w:rPr>
              <w:t>3.8</w:t>
            </w:r>
            <w:r>
              <w:t>V</w:t>
            </w:r>
            <w:r w:rsidRPr="004C39E3">
              <w:rPr>
                <w:rFonts w:hint="eastAsia"/>
              </w:rPr>
              <w:t>”</w:t>
            </w:r>
            <w:r>
              <w:rPr>
                <w:rFonts w:hint="eastAsia"/>
              </w:rPr>
              <w:t>。</w:t>
            </w:r>
          </w:p>
          <w:p w14:paraId="3CBA73DD" w14:textId="0EEE7174" w:rsidR="00AD482F" w:rsidRDefault="00AD482F" w:rsidP="007D0723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t>模组</w:t>
            </w:r>
            <w:r>
              <w:rPr>
                <w:rFonts w:hint="eastAsia"/>
              </w:rPr>
              <w:t>管脚</w:t>
            </w:r>
            <w:r>
              <w:t>定义。</w:t>
            </w:r>
          </w:p>
          <w:p w14:paraId="58703E82" w14:textId="38CA2058" w:rsidR="003D7533" w:rsidRPr="00D4545D" w:rsidRDefault="000307B7" w:rsidP="00D4545D">
            <w:pPr>
              <w:pStyle w:val="ItemListinTable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N725-E</w:t>
            </w:r>
            <w:r>
              <w:t>A</w:t>
            </w:r>
            <w:r w:rsidR="00511F84">
              <w:rPr>
                <w:rFonts w:hint="eastAsia"/>
              </w:rPr>
              <w:t>版本</w:t>
            </w:r>
            <w:r>
              <w:rPr>
                <w:rFonts w:hint="eastAsia"/>
              </w:rPr>
              <w:t>模</w:t>
            </w:r>
            <w:proofErr w:type="gramStart"/>
            <w:r>
              <w:rPr>
                <w:rFonts w:hint="eastAsia"/>
              </w:rPr>
              <w:t>组</w:t>
            </w:r>
            <w:r w:rsidR="00762A42">
              <w:rPr>
                <w:rFonts w:hint="eastAsia"/>
              </w:rPr>
              <w:t>相关</w:t>
            </w:r>
            <w:proofErr w:type="gramEnd"/>
            <w:r>
              <w:t>信息。</w:t>
            </w:r>
          </w:p>
        </w:tc>
        <w:tc>
          <w:tcPr>
            <w:tcW w:w="881" w:type="pct"/>
          </w:tcPr>
          <w:p w14:paraId="651AD6A5" w14:textId="6BCAB33C" w:rsidR="00AD482F" w:rsidRDefault="001065B4" w:rsidP="007F6E5D">
            <w:pPr>
              <w:pStyle w:val="TableText"/>
            </w:pPr>
            <w:r>
              <w:rPr>
                <w:rFonts w:hint="eastAsia"/>
              </w:rPr>
              <w:t>Z</w:t>
            </w:r>
            <w:r>
              <w:t xml:space="preserve">ou </w:t>
            </w:r>
            <w:proofErr w:type="spellStart"/>
            <w:r>
              <w:t>Shiqiang</w:t>
            </w:r>
            <w:proofErr w:type="spellEnd"/>
          </w:p>
        </w:tc>
      </w:tr>
    </w:tbl>
    <w:p w14:paraId="07906E70" w14:textId="7330742B" w:rsidR="00020DD0" w:rsidRDefault="00020DD0" w:rsidP="00D74B66">
      <w:pPr>
        <w:pStyle w:val="afc"/>
        <w:ind w:firstLineChars="0" w:firstLine="0"/>
      </w:pPr>
    </w:p>
    <w:p w14:paraId="24E582A5" w14:textId="5DB785AE" w:rsidR="00020DD0" w:rsidRDefault="00020DD0">
      <w:pPr>
        <w:topLinePunct w:val="0"/>
        <w:adjustRightInd/>
        <w:snapToGrid/>
        <w:spacing w:before="0" w:after="0" w:line="240" w:lineRule="auto"/>
        <w:rPr>
          <w:rFonts w:ascii="Arial" w:eastAsia="新宋体" w:hAnsi="Arial"/>
          <w:noProof/>
          <w:color w:val="262626"/>
        </w:rPr>
      </w:pPr>
    </w:p>
    <w:p w14:paraId="4AE96CB1" w14:textId="364C18DC" w:rsidR="00304CE9" w:rsidRDefault="004D5CE0">
      <w:pPr>
        <w:pStyle w:val="Heading2NoNumber"/>
      </w:pPr>
      <w:bookmarkStart w:id="6" w:name="_Toc139025548"/>
      <w:r>
        <w:rPr>
          <w:rFonts w:hint="eastAsia"/>
        </w:rPr>
        <w:lastRenderedPageBreak/>
        <w:t>符号</w:t>
      </w:r>
      <w:r>
        <w:t>约定</w:t>
      </w:r>
      <w:bookmarkEnd w:id="6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728"/>
        <w:gridCol w:w="7684"/>
      </w:tblGrid>
      <w:tr w:rsidR="00304CE9" w14:paraId="4DC8679E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18" w:type="pct"/>
          </w:tcPr>
          <w:p w14:paraId="77FBB05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符号</w:t>
            </w:r>
          </w:p>
        </w:tc>
        <w:tc>
          <w:tcPr>
            <w:tcW w:w="4082" w:type="pct"/>
          </w:tcPr>
          <w:p w14:paraId="0DA9FFD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含义</w:t>
            </w:r>
          </w:p>
        </w:tc>
      </w:tr>
      <w:tr w:rsidR="00304CE9" w14:paraId="58488312" w14:textId="77777777" w:rsidTr="00304CE9">
        <w:tc>
          <w:tcPr>
            <w:tcW w:w="918" w:type="pct"/>
          </w:tcPr>
          <w:p w14:paraId="1C3BFF0D" w14:textId="77777777" w:rsidR="00304CE9" w:rsidRDefault="004D5CE0" w:rsidP="007F6E5D">
            <w:pPr>
              <w:pStyle w:val="TableText"/>
            </w:pPr>
            <w:r>
              <w:rPr>
                <w:noProof/>
                <w:snapToGrid/>
              </w:rPr>
              <w:drawing>
                <wp:inline distT="0" distB="0" distL="0" distR="0" wp14:anchorId="6094495A" wp14:editId="33CEE25B">
                  <wp:extent cx="398780" cy="359410"/>
                  <wp:effectExtent l="0" t="0" r="1270" b="2540"/>
                  <wp:docPr id="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96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pct"/>
          </w:tcPr>
          <w:p w14:paraId="44B469B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危险或警告，用户必须遵从的规则，否则会造成模组或用户设备不可逆的故障损坏，甚至可能造成人员身体伤害。</w:t>
            </w:r>
          </w:p>
        </w:tc>
      </w:tr>
      <w:tr w:rsidR="00304CE9" w14:paraId="0584B4A2" w14:textId="77777777" w:rsidTr="00304CE9">
        <w:tc>
          <w:tcPr>
            <w:tcW w:w="918" w:type="pct"/>
          </w:tcPr>
          <w:p w14:paraId="70D93176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22CE7CAD" wp14:editId="6691B47D">
                  <wp:extent cx="418465" cy="359410"/>
                  <wp:effectExtent l="0" t="0" r="635" b="254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pct"/>
          </w:tcPr>
          <w:p w14:paraId="574B799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注意，警示用户使用模组时应该特别注意的地方，如不遵从，模组或用户设备可能出现故障。</w:t>
            </w:r>
          </w:p>
        </w:tc>
      </w:tr>
      <w:tr w:rsidR="00304CE9" w14:paraId="2AFCB4A0" w14:textId="77777777" w:rsidTr="00304CE9">
        <w:tc>
          <w:tcPr>
            <w:tcW w:w="918" w:type="pct"/>
          </w:tcPr>
          <w:p w14:paraId="4F125A5B" w14:textId="77777777" w:rsidR="00304CE9" w:rsidRDefault="004D5CE0" w:rsidP="007F6E5D">
            <w:pPr>
              <w:pStyle w:val="TableText"/>
            </w:pPr>
            <w:r>
              <w:rPr>
                <w:noProof/>
                <w:snapToGrid/>
              </w:rPr>
              <w:drawing>
                <wp:inline distT="0" distB="0" distL="0" distR="0" wp14:anchorId="7EC60FB9" wp14:editId="0F563721">
                  <wp:extent cx="441960" cy="359410"/>
                  <wp:effectExtent l="0" t="0" r="0" b="2540"/>
                  <wp:docPr id="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pct"/>
          </w:tcPr>
          <w:p w14:paraId="0E21350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说明或提示，提供模</w:t>
            </w:r>
            <w:proofErr w:type="gramStart"/>
            <w:r>
              <w:rPr>
                <w:rFonts w:hint="eastAsia"/>
              </w:rPr>
              <w:t>组使用</w:t>
            </w:r>
            <w:proofErr w:type="gramEnd"/>
            <w:r>
              <w:rPr>
                <w:rFonts w:hint="eastAsia"/>
              </w:rPr>
              <w:t>的意见或建议。</w:t>
            </w:r>
          </w:p>
        </w:tc>
      </w:tr>
    </w:tbl>
    <w:p w14:paraId="3BAA187F" w14:textId="77777777" w:rsidR="00304CE9" w:rsidRDefault="00304CE9">
      <w:pPr>
        <w:pStyle w:val="afc"/>
      </w:pPr>
    </w:p>
    <w:p w14:paraId="077A86B9" w14:textId="0BF67318" w:rsidR="00304CE9" w:rsidRDefault="004D5CE0">
      <w:pPr>
        <w:pStyle w:val="Heading2NoNumber"/>
      </w:pPr>
      <w:bookmarkStart w:id="7" w:name="_Toc139025549"/>
      <w:r>
        <w:rPr>
          <w:rFonts w:hint="eastAsia"/>
        </w:rPr>
        <w:t>相关文档</w:t>
      </w:r>
      <w:bookmarkEnd w:id="7"/>
    </w:p>
    <w:p w14:paraId="028F1EBC" w14:textId="23CA2A6B" w:rsidR="00304CE9" w:rsidRDefault="004D5CE0">
      <w:pPr>
        <w:pStyle w:val="afc"/>
      </w:pPr>
      <w:r>
        <w:t>《</w:t>
      </w:r>
      <w:r>
        <w:t>N</w:t>
      </w:r>
      <w:r>
        <w:rPr>
          <w:rFonts w:hint="eastAsia"/>
        </w:rPr>
        <w:t>eoway</w:t>
      </w:r>
      <w:r>
        <w:t>_</w:t>
      </w:r>
      <w:sdt>
        <w:sdtPr>
          <w:alias w:val="关键词"/>
          <w:id w:val="-1573663405"/>
          <w:placeholder>
            <w:docPart w:val="F5682B06FB0C43F58E64D757F5584C4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t>_Datasheet</w:t>
      </w:r>
      <w:r>
        <w:t>》</w:t>
      </w:r>
    </w:p>
    <w:p w14:paraId="479AB643" w14:textId="53366B82" w:rsidR="00304CE9" w:rsidRDefault="004D5CE0">
      <w:pPr>
        <w:pStyle w:val="afc"/>
      </w:pPr>
      <w:r>
        <w:rPr>
          <w:rFonts w:hint="eastAsia"/>
        </w:rPr>
        <w:t>《</w:t>
      </w:r>
      <w:r>
        <w:rPr>
          <w:rFonts w:hint="eastAsia"/>
        </w:rPr>
        <w:t>Neoway</w:t>
      </w:r>
      <w:r>
        <w:t>_</w:t>
      </w:r>
      <w:sdt>
        <w:sdtPr>
          <w:alias w:val="关键词"/>
          <w:id w:val="-86773955"/>
          <w:placeholder>
            <w:docPart w:val="ADAA4AB337F048278BA025785BE100B4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t>_</w:t>
      </w:r>
      <w:r>
        <w:rPr>
          <w:rFonts w:hint="eastAsia"/>
        </w:rPr>
        <w:t>产品规格书》</w:t>
      </w:r>
    </w:p>
    <w:p w14:paraId="154F0961" w14:textId="41F21090" w:rsidR="00304CE9" w:rsidRDefault="004D5CE0">
      <w:pPr>
        <w:pStyle w:val="afc"/>
      </w:pPr>
      <w:r>
        <w:t>《</w:t>
      </w:r>
      <w:r>
        <w:t>N</w:t>
      </w:r>
      <w:r>
        <w:rPr>
          <w:rFonts w:hint="eastAsia"/>
        </w:rPr>
        <w:t>eoway</w:t>
      </w:r>
      <w:r>
        <w:t>_</w:t>
      </w:r>
      <w:sdt>
        <w:sdtPr>
          <w:alias w:val="关键词"/>
          <w:id w:val="-1945987904"/>
          <w:placeholder>
            <w:docPart w:val="F9FC568348204C019458A5EEE5D81C2D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t>_AT</w:t>
      </w:r>
      <w:r>
        <w:rPr>
          <w:rFonts w:hint="eastAsia"/>
        </w:rPr>
        <w:t>命令手册</w:t>
      </w:r>
      <w:r>
        <w:t>》</w:t>
      </w:r>
    </w:p>
    <w:p w14:paraId="14277AF9" w14:textId="04300C95" w:rsidR="00304CE9" w:rsidRDefault="004D5CE0">
      <w:pPr>
        <w:pStyle w:val="afc"/>
      </w:pPr>
      <w:r>
        <w:rPr>
          <w:rFonts w:hint="eastAsia"/>
        </w:rPr>
        <w:t>《</w:t>
      </w:r>
      <w:r>
        <w:rPr>
          <w:rFonts w:hint="eastAsia"/>
        </w:rPr>
        <w:t>Neoway</w:t>
      </w:r>
      <w:r>
        <w:t>_</w:t>
      </w:r>
      <w:sdt>
        <w:sdtPr>
          <w:alias w:val="关键词"/>
          <w:id w:val="1657345160"/>
          <w:placeholder>
            <w:docPart w:val="BF5C0862DFEE473FA9B3DD34E9B9CF81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t>_</w:t>
      </w:r>
      <w:r>
        <w:rPr>
          <w:rFonts w:hint="eastAsia"/>
        </w:rPr>
        <w:t>E</w:t>
      </w:r>
      <w:r>
        <w:t>VK</w:t>
      </w:r>
      <w:r>
        <w:rPr>
          <w:rFonts w:hint="eastAsia"/>
        </w:rPr>
        <w:t>用户指南》</w:t>
      </w:r>
    </w:p>
    <w:p w14:paraId="49A566CB" w14:textId="77777777" w:rsidR="00304CE9" w:rsidRDefault="00304CE9">
      <w:pPr>
        <w:pStyle w:val="afc"/>
      </w:pPr>
    </w:p>
    <w:p w14:paraId="69654665" w14:textId="77777777" w:rsidR="00304CE9" w:rsidRDefault="00304CE9">
      <w:pPr>
        <w:sectPr w:rsidR="00304CE9">
          <w:headerReference w:type="default" r:id="rId25"/>
          <w:pgSz w:w="11906" w:h="16838"/>
          <w:pgMar w:top="1418" w:right="1247" w:bottom="1418" w:left="1247" w:header="510" w:footer="397" w:gutter="0"/>
          <w:pgNumType w:fmt="lowerRoman"/>
          <w:cols w:space="720"/>
          <w:docGrid w:linePitch="312"/>
        </w:sectPr>
      </w:pPr>
    </w:p>
    <w:p w14:paraId="6D4A89EC" w14:textId="77777777" w:rsidR="00304CE9" w:rsidRDefault="004D5CE0">
      <w:pPr>
        <w:pStyle w:val="1"/>
      </w:pPr>
      <w:bookmarkStart w:id="8" w:name="_Toc519690719"/>
      <w:bookmarkStart w:id="9" w:name="_Toc519690644"/>
      <w:bookmarkStart w:id="10" w:name="_Toc139025550"/>
      <w:r>
        <w:rPr>
          <w:rFonts w:hint="eastAsia"/>
        </w:rPr>
        <w:lastRenderedPageBreak/>
        <w:t>安全建议</w:t>
      </w:r>
      <w:bookmarkEnd w:id="8"/>
      <w:bookmarkEnd w:id="10"/>
    </w:p>
    <w:p w14:paraId="5F9A1EE4" w14:textId="77777777" w:rsidR="00304CE9" w:rsidRDefault="004D5CE0" w:rsidP="00127625">
      <w:pPr>
        <w:pStyle w:val="afc"/>
      </w:pPr>
      <w:r>
        <w:rPr>
          <w:rFonts w:hint="eastAsia"/>
        </w:rPr>
        <w:t>请仔细阅读并严格遵守以下安全原则，确保产品应用符合国家和环境要求，避免人身安全受到威胁、保护产品和工作场景免遭可能的损坏</w:t>
      </w:r>
      <w:r>
        <w:t>：</w:t>
      </w:r>
    </w:p>
    <w:p w14:paraId="369FE9EB" w14:textId="77777777" w:rsidR="00304CE9" w:rsidRDefault="004D5CE0">
      <w:pPr>
        <w:pStyle w:val="ItemList"/>
        <w:rPr>
          <w:rFonts w:cs="宋体"/>
          <w:kern w:val="0"/>
          <w:sz w:val="24"/>
          <w:szCs w:val="24"/>
        </w:rPr>
      </w:pPr>
      <w:r>
        <w:rPr>
          <w:rFonts w:hint="eastAsia"/>
        </w:rPr>
        <w:t>切勿在有可能起火、爆炸的场所使用。</w:t>
      </w:r>
    </w:p>
    <w:p w14:paraId="2FDDB516" w14:textId="77777777" w:rsidR="00304CE9" w:rsidRDefault="004D5CE0" w:rsidP="00127625">
      <w:pPr>
        <w:pStyle w:val="ItemListText"/>
      </w:pPr>
      <w:r>
        <w:rPr>
          <w:rFonts w:hint="eastAsia"/>
        </w:rPr>
        <w:t>若在有丙烷气、汽油、可燃性喷雾剂等易燃性气体、粉尘的场所使用产品，将导致爆炸或火灾。</w:t>
      </w:r>
    </w:p>
    <w:p w14:paraId="6778E93A" w14:textId="77777777" w:rsidR="00304CE9" w:rsidRDefault="004D5CE0">
      <w:pPr>
        <w:pStyle w:val="ItemList"/>
      </w:pPr>
      <w:r>
        <w:rPr>
          <w:rFonts w:hint="eastAsia"/>
        </w:rPr>
        <w:t>在禁止使用无线通信的场所，请关闭无线通信功能。</w:t>
      </w:r>
    </w:p>
    <w:p w14:paraId="249846EA" w14:textId="77777777" w:rsidR="00304CE9" w:rsidRDefault="004D5CE0" w:rsidP="00127625">
      <w:pPr>
        <w:pStyle w:val="ItemListText"/>
      </w:pPr>
      <w:r>
        <w:rPr>
          <w:rFonts w:hint="eastAsia"/>
        </w:rPr>
        <w:t>在医疗机构或飞机中，本产品发出的电磁波可能会干扰周围的设备。</w:t>
      </w:r>
    </w:p>
    <w:p w14:paraId="00E5479E" w14:textId="77777777" w:rsidR="00304CE9" w:rsidRDefault="00A70E3D" w:rsidP="00127625">
      <w:pPr>
        <w:pStyle w:val="afc"/>
      </w:pPr>
      <w:r>
        <w:rPr>
          <w:rFonts w:hint="eastAsia"/>
        </w:rPr>
        <w:t>该模组</w:t>
      </w:r>
      <w:r w:rsidR="004D5CE0">
        <w:rPr>
          <w:rFonts w:hint="eastAsia"/>
        </w:rPr>
        <w:t>产品应用设计和使用过程中，请注意以下要求：</w:t>
      </w:r>
    </w:p>
    <w:p w14:paraId="76F92C3F" w14:textId="77777777" w:rsidR="00304CE9" w:rsidRDefault="004D5CE0">
      <w:pPr>
        <w:pStyle w:val="ItemList"/>
      </w:pPr>
      <w:r>
        <w:rPr>
          <w:rFonts w:hint="eastAsia"/>
        </w:rPr>
        <w:t>请勿私自拆解该产品，否则将无法得到产品的售后保修服务。</w:t>
      </w:r>
    </w:p>
    <w:p w14:paraId="50236167" w14:textId="77777777" w:rsidR="00304CE9" w:rsidRDefault="004D5CE0">
      <w:pPr>
        <w:pStyle w:val="ItemList"/>
      </w:pPr>
      <w:r>
        <w:rPr>
          <w:rFonts w:hint="eastAsia"/>
        </w:rPr>
        <w:t>请按照硬件设计指南的指导正确设计产品。请为产品连接稳定的电源电压，走线应符合安全防火管理要求。</w:t>
      </w:r>
    </w:p>
    <w:p w14:paraId="785C7CD0" w14:textId="77777777" w:rsidR="00304CE9" w:rsidRDefault="004D5CE0">
      <w:pPr>
        <w:pStyle w:val="ItemList"/>
      </w:pPr>
      <w:proofErr w:type="gramStart"/>
      <w:r>
        <w:rPr>
          <w:rFonts w:hint="eastAsia"/>
        </w:rPr>
        <w:t>请避免</w:t>
      </w:r>
      <w:proofErr w:type="gramEnd"/>
      <w:r>
        <w:rPr>
          <w:rFonts w:hint="eastAsia"/>
        </w:rPr>
        <w:t>接触产品引脚，以防静电损坏产品。</w:t>
      </w:r>
    </w:p>
    <w:p w14:paraId="0F2D33F2" w14:textId="755DE4C2" w:rsidR="00304CE9" w:rsidRDefault="004D5CE0">
      <w:pPr>
        <w:pStyle w:val="ItemList"/>
      </w:pPr>
      <w:r>
        <w:rPr>
          <w:rFonts w:hint="eastAsia"/>
        </w:rPr>
        <w:t>在非关机状态下，请勿插拔</w:t>
      </w:r>
      <w:r>
        <w:rPr>
          <w:rFonts w:hint="eastAsia"/>
        </w:rPr>
        <w:t>USIM</w:t>
      </w:r>
      <w:r w:rsidR="008F5F45">
        <w:rPr>
          <w:rFonts w:hint="eastAsia"/>
        </w:rPr>
        <w:t>卡</w:t>
      </w:r>
      <w:r w:rsidR="008F2D0F" w:rsidRPr="00617528">
        <w:rPr>
          <w:rFonts w:hint="eastAsia"/>
        </w:rPr>
        <w:t>或移动存储卡</w:t>
      </w:r>
      <w:r>
        <w:rPr>
          <w:rFonts w:hint="eastAsia"/>
        </w:rPr>
        <w:t>。</w:t>
      </w:r>
    </w:p>
    <w:p w14:paraId="542E9278" w14:textId="77777777" w:rsidR="00304CE9" w:rsidRPr="008F2D0F" w:rsidRDefault="00304CE9">
      <w:pPr>
        <w:pStyle w:val="afffff4"/>
        <w:sectPr w:rsidR="00304CE9" w:rsidRPr="008F2D0F">
          <w:headerReference w:type="default" r:id="rId26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19B5F158" w14:textId="55EC18E6" w:rsidR="00304CE9" w:rsidRDefault="004D5CE0" w:rsidP="00020DD0">
      <w:pPr>
        <w:pStyle w:val="1"/>
      </w:pPr>
      <w:bookmarkStart w:id="11" w:name="_Toc139025551"/>
      <w:r>
        <w:rPr>
          <w:rFonts w:hint="eastAsia"/>
        </w:rPr>
        <w:lastRenderedPageBreak/>
        <w:t>产品介绍</w:t>
      </w:r>
      <w:bookmarkEnd w:id="9"/>
      <w:bookmarkEnd w:id="11"/>
    </w:p>
    <w:p w14:paraId="73F87816" w14:textId="55C07F91" w:rsidR="00304CE9" w:rsidRDefault="004D5CE0" w:rsidP="00020DD0">
      <w:pPr>
        <w:pStyle w:val="afc"/>
      </w:pPr>
      <w:r>
        <w:rPr>
          <w:rFonts w:hint="eastAsia"/>
        </w:rPr>
        <w:t>本章</w:t>
      </w:r>
      <w:r>
        <w:t>将介绍</w:t>
      </w:r>
      <w:sdt>
        <w:sdtPr>
          <w:rPr>
            <w:rFonts w:hint="eastAsia"/>
          </w:rPr>
          <w:alias w:val="关键词"/>
          <w:id w:val="1774119568"/>
          <w:placeholder>
            <w:docPart w:val="3040D93C57E248E5B50007F06FD837E7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模组</w:t>
      </w:r>
      <w:r>
        <w:t>的</w:t>
      </w:r>
      <w:r>
        <w:rPr>
          <w:rFonts w:hint="eastAsia"/>
        </w:rPr>
        <w:t>产品</w:t>
      </w:r>
      <w:r>
        <w:t>概述</w:t>
      </w:r>
      <w:r>
        <w:rPr>
          <w:rFonts w:hint="eastAsia"/>
        </w:rPr>
        <w:t>、</w:t>
      </w:r>
      <w:r>
        <w:t>设计框图和基本特性。</w:t>
      </w:r>
    </w:p>
    <w:p w14:paraId="1E23C9E6" w14:textId="62084CB5" w:rsidR="00304CE9" w:rsidRDefault="004D5CE0" w:rsidP="00020DD0">
      <w:pPr>
        <w:pStyle w:val="20"/>
      </w:pPr>
      <w:bookmarkStart w:id="12" w:name="_Toc519690645"/>
      <w:bookmarkStart w:id="13" w:name="_Toc139025552"/>
      <w:proofErr w:type="spellStart"/>
      <w:r>
        <w:rPr>
          <w:rFonts w:hint="eastAsia"/>
        </w:rPr>
        <w:t>产品概述</w:t>
      </w:r>
      <w:bookmarkEnd w:id="12"/>
      <w:bookmarkEnd w:id="13"/>
      <w:proofErr w:type="spellEnd"/>
    </w:p>
    <w:p w14:paraId="5E05313A" w14:textId="664FAF13" w:rsidR="00304CE9" w:rsidRPr="00C06129" w:rsidRDefault="00000000" w:rsidP="00127625">
      <w:pPr>
        <w:pStyle w:val="afc"/>
      </w:pPr>
      <w:sdt>
        <w:sdtPr>
          <w:rPr>
            <w:rFonts w:hint="eastAsia"/>
          </w:rPr>
          <w:alias w:val="关键词"/>
          <w:id w:val="-1988536944"/>
          <w:placeholder>
            <w:docPart w:val="51AEBBEBCC274EF898CEA4815D17812C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模组是一款</w:t>
      </w:r>
      <w:r w:rsidR="004D5CE0">
        <w:rPr>
          <w:rFonts w:hint="eastAsia"/>
        </w:rPr>
        <w:t>LTE</w:t>
      </w:r>
      <w:r w:rsidR="004D5CE0">
        <w:rPr>
          <w:rFonts w:hint="eastAsia"/>
        </w:rPr>
        <w:t>工业级无线通信模组，支持</w:t>
      </w:r>
      <w:r w:rsidR="004D5CE0">
        <w:t>FDD-LTE</w:t>
      </w:r>
      <w:r w:rsidR="004D5CE0">
        <w:rPr>
          <w:rFonts w:hint="eastAsia"/>
        </w:rPr>
        <w:t>（</w:t>
      </w:r>
      <w:r w:rsidR="00CB3335">
        <w:t>Cat.</w:t>
      </w:r>
      <w:r w:rsidR="004D5CE0">
        <w:t>4</w:t>
      </w:r>
      <w:r w:rsidR="004D5CE0">
        <w:rPr>
          <w:rFonts w:hint="eastAsia"/>
        </w:rPr>
        <w:t>）、</w:t>
      </w:r>
      <w:r w:rsidR="004D5CE0">
        <w:t>TDD-LTE</w:t>
      </w:r>
      <w:r w:rsidR="004D5CE0">
        <w:rPr>
          <w:rFonts w:hint="eastAsia"/>
        </w:rPr>
        <w:t>（</w:t>
      </w:r>
      <w:r w:rsidR="00CB3335">
        <w:t>Cat.</w:t>
      </w:r>
      <w:r w:rsidR="004D5CE0">
        <w:t>4</w:t>
      </w:r>
      <w:r w:rsidR="004D5CE0">
        <w:rPr>
          <w:rFonts w:hint="eastAsia"/>
        </w:rPr>
        <w:t>）</w:t>
      </w:r>
      <w:r w:rsidR="004D5CE0">
        <w:t>、</w:t>
      </w:r>
      <w:r w:rsidR="00B46BA7">
        <w:rPr>
          <w:lang w:bidi="ar"/>
        </w:rPr>
        <w:t>WCDMA</w:t>
      </w:r>
      <w:r w:rsidR="004D5CE0">
        <w:t>、</w:t>
      </w:r>
      <w:r w:rsidR="004D5CE0">
        <w:t>GSM</w:t>
      </w:r>
      <w:r w:rsidR="004D5CE0">
        <w:rPr>
          <w:rFonts w:hint="eastAsia"/>
        </w:rPr>
        <w:t>通信。外</w:t>
      </w:r>
      <w:r w:rsidR="004D5CE0">
        <w:t>型尺寸为</w:t>
      </w:r>
      <w:r w:rsidR="004D5CE0">
        <w:rPr>
          <w:color w:val="000000" w:themeColor="text1"/>
        </w:rPr>
        <w:t>(30.00±0.10) mm × (28.00±0.10) mm × (2.80±0.20) mm</w:t>
      </w:r>
      <w:r w:rsidR="004D5CE0">
        <w:rPr>
          <w:rFonts w:hint="eastAsia"/>
          <w:color w:val="000000" w:themeColor="text1"/>
        </w:rPr>
        <w:t>，</w:t>
      </w:r>
      <w:r w:rsidR="004D5CE0">
        <w:rPr>
          <w:color w:val="000000" w:themeColor="text1"/>
        </w:rPr>
        <w:t>具有丰富的硬件接口，</w:t>
      </w:r>
      <w:r w:rsidR="00C06129">
        <w:rPr>
          <w:rFonts w:hint="eastAsia"/>
        </w:rPr>
        <w:t>具有工业级高性能，适用于开发车载</w:t>
      </w:r>
      <w:r w:rsidR="00C06129">
        <w:t>终端产品、</w:t>
      </w:r>
      <w:r w:rsidR="00C06129">
        <w:rPr>
          <w:rFonts w:hint="eastAsia"/>
        </w:rPr>
        <w:t>应用于</w:t>
      </w:r>
      <w:r w:rsidR="00C06129">
        <w:t>乘用车、</w:t>
      </w:r>
      <w:r w:rsidR="00C06129">
        <w:rPr>
          <w:rFonts w:hint="eastAsia"/>
        </w:rPr>
        <w:t>商用车以及</w:t>
      </w:r>
      <w:r w:rsidR="00C06129">
        <w:t>两轮车</w:t>
      </w:r>
      <w:r w:rsidR="00C06129">
        <w:rPr>
          <w:rFonts w:hint="eastAsia"/>
        </w:rPr>
        <w:t>等场景。</w:t>
      </w:r>
    </w:p>
    <w:p w14:paraId="083E7283" w14:textId="4F68E76E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-643201221"/>
          <w:placeholder>
            <w:docPart w:val="F600E5779B60488DAD759126AAA1DDC6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>具有</w:t>
      </w:r>
      <w:r w:rsidR="004D5CE0">
        <w:rPr>
          <w:rFonts w:hint="eastAsia"/>
        </w:rPr>
        <w:t>以下</w:t>
      </w:r>
      <w:r w:rsidR="004D5CE0">
        <w:t>特性：</w:t>
      </w:r>
    </w:p>
    <w:p w14:paraId="5EBBC967" w14:textId="77777777" w:rsidR="00304CE9" w:rsidRDefault="004D5CE0">
      <w:pPr>
        <w:pStyle w:val="ItemList"/>
      </w:pPr>
      <w:r>
        <w:t>ARM Cortex-A7</w:t>
      </w:r>
      <w:r>
        <w:rPr>
          <w:rFonts w:hint="eastAsia"/>
        </w:rPr>
        <w:t>处理器，主频最高至</w:t>
      </w:r>
      <w:r>
        <w:t>1.2GHz</w:t>
      </w:r>
      <w:r>
        <w:rPr>
          <w:rFonts w:hint="eastAsia"/>
        </w:rPr>
        <w:t>，</w:t>
      </w:r>
      <w:r>
        <w:rPr>
          <w:rFonts w:hint="eastAsia"/>
        </w:rPr>
        <w:t>32KB L1</w:t>
      </w:r>
      <w:r>
        <w:rPr>
          <w:rFonts w:hint="eastAsia"/>
        </w:rPr>
        <w:t>缓存。</w:t>
      </w:r>
    </w:p>
    <w:p w14:paraId="652A6F00" w14:textId="20CC897B" w:rsidR="00304CE9" w:rsidRDefault="004D5CE0">
      <w:pPr>
        <w:pStyle w:val="ItemList"/>
      </w:pPr>
      <w:r>
        <w:rPr>
          <w:rFonts w:hint="eastAsia"/>
        </w:rPr>
        <w:t>支持网络制式：</w:t>
      </w:r>
      <w:r w:rsidR="00CB3335">
        <w:t>LTE Cat.</w:t>
      </w:r>
      <w:r>
        <w:t>4</w:t>
      </w:r>
      <w:r>
        <w:rPr>
          <w:rFonts w:hint="eastAsia"/>
        </w:rPr>
        <w:t>、</w:t>
      </w:r>
      <w:r>
        <w:t>WCDMA</w:t>
      </w:r>
      <w:r>
        <w:rPr>
          <w:rFonts w:hint="eastAsia"/>
        </w:rPr>
        <w:t>、</w:t>
      </w:r>
      <w:r>
        <w:rPr>
          <w:rFonts w:hint="eastAsia"/>
        </w:rPr>
        <w:t>GSM</w:t>
      </w:r>
      <w:r>
        <w:rPr>
          <w:rFonts w:hint="eastAsia"/>
        </w:rPr>
        <w:t>。</w:t>
      </w:r>
    </w:p>
    <w:p w14:paraId="27F13323" w14:textId="0F381F26" w:rsidR="00304CE9" w:rsidRDefault="00D516C3">
      <w:pPr>
        <w:pStyle w:val="ItemList"/>
      </w:pPr>
      <w:r>
        <w:rPr>
          <w:rFonts w:hint="eastAsia"/>
        </w:rPr>
        <w:t>支持</w:t>
      </w:r>
      <w:r w:rsidR="004D5CE0">
        <w:t>：</w:t>
      </w:r>
      <w:r w:rsidR="00082E85">
        <w:rPr>
          <w:rFonts w:hint="eastAsia"/>
        </w:rPr>
        <w:t>USIM</w:t>
      </w:r>
      <w:r w:rsidR="00082E85">
        <w:rPr>
          <w:rFonts w:hint="eastAsia"/>
        </w:rPr>
        <w:t>、</w:t>
      </w:r>
      <w:r w:rsidR="00082E85">
        <w:rPr>
          <w:rFonts w:hint="eastAsia"/>
        </w:rPr>
        <w:t>I2S/PCM</w:t>
      </w:r>
      <w:r w:rsidR="00082E85">
        <w:rPr>
          <w:rFonts w:hint="eastAsia"/>
        </w:rPr>
        <w:t>、</w:t>
      </w:r>
      <w:r w:rsidR="00082E85">
        <w:rPr>
          <w:rFonts w:hint="eastAsia"/>
        </w:rPr>
        <w:t>UART</w:t>
      </w:r>
      <w:r w:rsidR="00082E85">
        <w:rPr>
          <w:rFonts w:hint="eastAsia"/>
        </w:rPr>
        <w:t>、</w:t>
      </w:r>
      <w:r w:rsidR="00082E85">
        <w:rPr>
          <w:rFonts w:hint="eastAsia"/>
        </w:rPr>
        <w:t>USB</w:t>
      </w:r>
      <w:r w:rsidR="00082E85">
        <w:rPr>
          <w:rFonts w:hint="eastAsia"/>
        </w:rPr>
        <w:t>、</w:t>
      </w:r>
      <w:r w:rsidR="00082E85">
        <w:rPr>
          <w:rFonts w:hint="eastAsia"/>
        </w:rPr>
        <w:t>RMII/RGMII</w:t>
      </w:r>
      <w:r w:rsidR="00082E85">
        <w:rPr>
          <w:rFonts w:hint="eastAsia"/>
        </w:rPr>
        <w:t>、</w:t>
      </w:r>
      <w:r w:rsidR="00082E85">
        <w:rPr>
          <w:rFonts w:hint="eastAsia"/>
        </w:rPr>
        <w:t>SD/MMC</w:t>
      </w:r>
      <w:r w:rsidR="00082E85">
        <w:rPr>
          <w:rFonts w:hint="eastAsia"/>
        </w:rPr>
        <w:t>、</w:t>
      </w:r>
      <w:r w:rsidR="00082E85">
        <w:rPr>
          <w:rFonts w:hint="eastAsia"/>
        </w:rPr>
        <w:t>SDIO</w:t>
      </w:r>
      <w:r w:rsidR="00082E85">
        <w:rPr>
          <w:rFonts w:hint="eastAsia"/>
        </w:rPr>
        <w:t>、</w:t>
      </w:r>
      <w:r w:rsidR="00082E85">
        <w:rPr>
          <w:rFonts w:hint="eastAsia"/>
        </w:rPr>
        <w:t>I2C</w:t>
      </w:r>
      <w:r w:rsidR="00082E85">
        <w:rPr>
          <w:rFonts w:hint="eastAsia"/>
        </w:rPr>
        <w:t>、</w:t>
      </w:r>
      <w:r w:rsidR="00082E85">
        <w:rPr>
          <w:rFonts w:hint="eastAsia"/>
        </w:rPr>
        <w:t>SPI</w:t>
      </w:r>
      <w:r w:rsidR="00082E85">
        <w:rPr>
          <w:rFonts w:hint="eastAsia"/>
        </w:rPr>
        <w:t>、</w:t>
      </w:r>
      <w:r w:rsidR="00B83C86">
        <w:rPr>
          <w:rFonts w:hint="eastAsia"/>
        </w:rPr>
        <w:t>*PCIe</w:t>
      </w:r>
      <w:r w:rsidR="00B83C86">
        <w:rPr>
          <w:rFonts w:hint="eastAsia"/>
        </w:rPr>
        <w:t>，</w:t>
      </w:r>
      <w:r w:rsidR="00B83C86">
        <w:rPr>
          <w:rFonts w:hint="eastAsia"/>
        </w:rPr>
        <w:t>*1</w:t>
      </w:r>
      <w:r w:rsidR="00B83C86">
        <w:t>PPS</w:t>
      </w:r>
      <w:r>
        <w:rPr>
          <w:rFonts w:hint="eastAsia"/>
        </w:rPr>
        <w:t>、</w:t>
      </w:r>
      <w:r w:rsidRPr="00264FC2">
        <w:t>GNSS</w:t>
      </w:r>
      <w:r w:rsidR="004D5CE0">
        <w:rPr>
          <w:rFonts w:hint="eastAsia"/>
        </w:rPr>
        <w:t>。</w:t>
      </w:r>
    </w:p>
    <w:p w14:paraId="6B437AE9" w14:textId="70ADD52C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1078799770"/>
          <w:placeholder>
            <w:docPart w:val="49AF89679B5D436186B688E4AE237DA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981D31">
        <w:rPr>
          <w:rFonts w:hint="eastAsia"/>
        </w:rPr>
        <w:t>包含</w:t>
      </w:r>
      <w:r w:rsidR="00981D31">
        <w:t>多个型号，</w:t>
      </w:r>
      <w:r w:rsidR="00981D31">
        <w:rPr>
          <w:rFonts w:hint="eastAsia"/>
        </w:rPr>
        <w:t>各个</w:t>
      </w:r>
      <w:r w:rsidR="00981D31">
        <w:t>型号</w:t>
      </w:r>
      <w:r w:rsidR="004D5CE0">
        <w:rPr>
          <w:rFonts w:hint="eastAsia"/>
        </w:rPr>
        <w:t>版本及支持频段如</w:t>
      </w:r>
      <w:r w:rsidR="004D5CE0">
        <w:fldChar w:fldCharType="begin"/>
      </w:r>
      <w:r w:rsidR="004D5CE0">
        <w:instrText xml:space="preserve"> </w:instrText>
      </w:r>
      <w:r w:rsidR="004D5CE0">
        <w:rPr>
          <w:rFonts w:hint="eastAsia"/>
        </w:rPr>
        <w:instrText>REF _Ref65487463 \r \h</w:instrText>
      </w:r>
      <w:r w:rsidR="004D5CE0">
        <w:instrText xml:space="preserve"> </w:instrText>
      </w:r>
      <w:r w:rsidR="004D5CE0">
        <w:fldChar w:fldCharType="separate"/>
      </w:r>
      <w:r w:rsidR="000B05C8">
        <w:rPr>
          <w:rFonts w:hint="eastAsia"/>
        </w:rPr>
        <w:t>表</w:t>
      </w:r>
      <w:r w:rsidR="000B05C8">
        <w:rPr>
          <w:rFonts w:hint="eastAsia"/>
        </w:rPr>
        <w:t xml:space="preserve"> 2-1</w:t>
      </w:r>
      <w:r w:rsidR="004D5CE0">
        <w:fldChar w:fldCharType="end"/>
      </w:r>
      <w:r w:rsidR="004D5CE0">
        <w:rPr>
          <w:rFonts w:hint="eastAsia"/>
        </w:rPr>
        <w:t>所示：</w:t>
      </w:r>
    </w:p>
    <w:p w14:paraId="16CF3B80" w14:textId="008D7ABD" w:rsidR="00304CE9" w:rsidRDefault="004D5CE0">
      <w:pPr>
        <w:pStyle w:val="TableDescription"/>
      </w:pPr>
      <w:bookmarkStart w:id="14" w:name="_Ref513646006"/>
      <w:bookmarkStart w:id="15" w:name="_Ref65420322"/>
      <w:bookmarkStart w:id="16" w:name="_Ref65487463"/>
      <w:bookmarkStart w:id="17" w:name="_Toc63262652"/>
      <w:bookmarkStart w:id="18" w:name="_Toc139025478"/>
      <w:r>
        <w:rPr>
          <w:rFonts w:hint="eastAsia"/>
        </w:rPr>
        <w:t>版本与频段</w:t>
      </w:r>
      <w:bookmarkEnd w:id="14"/>
      <w:bookmarkEnd w:id="15"/>
      <w:bookmarkEnd w:id="16"/>
      <w:bookmarkEnd w:id="17"/>
      <w:bookmarkEnd w:id="18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709"/>
        <w:gridCol w:w="1465"/>
        <w:gridCol w:w="1069"/>
        <w:gridCol w:w="3846"/>
        <w:gridCol w:w="889"/>
        <w:gridCol w:w="1434"/>
      </w:tblGrid>
      <w:tr w:rsidR="00304CE9" w14:paraId="0E31B9C0" w14:textId="77777777" w:rsidTr="00304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"/>
        </w:trPr>
        <w:tc>
          <w:tcPr>
            <w:tcW w:w="377" w:type="pct"/>
          </w:tcPr>
          <w:p w14:paraId="272A64E9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版本</w:t>
            </w:r>
          </w:p>
        </w:tc>
        <w:tc>
          <w:tcPr>
            <w:tcW w:w="778" w:type="pct"/>
          </w:tcPr>
          <w:p w14:paraId="206DF618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区域</w:t>
            </w:r>
          </w:p>
        </w:tc>
        <w:tc>
          <w:tcPr>
            <w:tcW w:w="568" w:type="pct"/>
          </w:tcPr>
          <w:p w14:paraId="3586BA15" w14:textId="77777777" w:rsidR="00304CE9" w:rsidRDefault="004D5CE0">
            <w:pPr>
              <w:pStyle w:val="TableHeading"/>
            </w:pPr>
            <w:r>
              <w:t>Category</w:t>
            </w:r>
          </w:p>
        </w:tc>
        <w:tc>
          <w:tcPr>
            <w:tcW w:w="2043" w:type="pct"/>
          </w:tcPr>
          <w:p w14:paraId="0C9D766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频段</w:t>
            </w:r>
          </w:p>
        </w:tc>
        <w:tc>
          <w:tcPr>
            <w:tcW w:w="472" w:type="pct"/>
          </w:tcPr>
          <w:p w14:paraId="0FD4C8F5" w14:textId="3AF0AE93" w:rsidR="00304CE9" w:rsidRDefault="004D5CE0">
            <w:pPr>
              <w:pStyle w:val="TableHeading"/>
            </w:pPr>
            <w:r>
              <w:rPr>
                <w:rFonts w:hint="eastAsia"/>
              </w:rPr>
              <w:t>GNSS</w:t>
            </w:r>
            <w:r w:rsidR="00C30864">
              <w:rPr>
                <w:rStyle w:val="affffe"/>
              </w:rPr>
              <w:footnoteReference w:id="1"/>
            </w:r>
          </w:p>
        </w:tc>
        <w:tc>
          <w:tcPr>
            <w:tcW w:w="762" w:type="pct"/>
          </w:tcPr>
          <w:p w14:paraId="712E098F" w14:textId="73AA9FBF" w:rsidR="00304CE9" w:rsidRDefault="00184F24" w:rsidP="00552425">
            <w:pPr>
              <w:pStyle w:val="TableHeading"/>
            </w:pPr>
            <w:r>
              <w:t>ROM</w:t>
            </w:r>
            <w:r w:rsidR="005570E2">
              <w:rPr>
                <w:rStyle w:val="affffe"/>
              </w:rPr>
              <w:footnoteReference w:id="2"/>
            </w:r>
          </w:p>
        </w:tc>
      </w:tr>
      <w:tr w:rsidR="00304CE9" w14:paraId="47426F84" w14:textId="77777777" w:rsidTr="00304CC1">
        <w:trPr>
          <w:trHeight w:val="91"/>
        </w:trPr>
        <w:tc>
          <w:tcPr>
            <w:tcW w:w="377" w:type="pct"/>
          </w:tcPr>
          <w:p w14:paraId="24AFA58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CA</w:t>
            </w:r>
          </w:p>
        </w:tc>
        <w:tc>
          <w:tcPr>
            <w:tcW w:w="778" w:type="pct"/>
          </w:tcPr>
          <w:p w14:paraId="016E47C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中国大陆</w:t>
            </w:r>
          </w:p>
        </w:tc>
        <w:tc>
          <w:tcPr>
            <w:tcW w:w="568" w:type="pct"/>
          </w:tcPr>
          <w:p w14:paraId="7EC32F18" w14:textId="4809B6CC" w:rsidR="00304CE9" w:rsidRDefault="004D5CE0" w:rsidP="007F6E5D">
            <w:pPr>
              <w:pStyle w:val="TableText"/>
            </w:pPr>
            <w:r>
              <w:t>Cat</w:t>
            </w:r>
            <w:r w:rsidR="00CB3335">
              <w:t>.</w:t>
            </w:r>
            <w:r>
              <w:rPr>
                <w:rFonts w:hint="eastAsia"/>
              </w:rPr>
              <w:t>4</w:t>
            </w:r>
          </w:p>
        </w:tc>
        <w:tc>
          <w:tcPr>
            <w:tcW w:w="2043" w:type="pct"/>
          </w:tcPr>
          <w:p w14:paraId="20F29B37" w14:textId="77777777" w:rsidR="00304CE9" w:rsidRPr="00052679" w:rsidRDefault="004D5CE0" w:rsidP="007F6E5D">
            <w:pPr>
              <w:pStyle w:val="TableText"/>
              <w:rPr>
                <w:lang w:val="de-DE"/>
              </w:rPr>
            </w:pPr>
            <w:r w:rsidRPr="00052679">
              <w:rPr>
                <w:rFonts w:hint="eastAsia"/>
                <w:lang w:val="de-DE"/>
              </w:rPr>
              <w:t>FDD-LTE</w:t>
            </w:r>
            <w:r w:rsidRPr="00052679">
              <w:rPr>
                <w:lang w:val="de-DE"/>
              </w:rPr>
              <w:t xml:space="preserve">: </w:t>
            </w:r>
            <w:r w:rsidRPr="00052679">
              <w:rPr>
                <w:lang w:val="de-DE" w:bidi="ar"/>
              </w:rPr>
              <w:t>B1, B3, B5, B8</w:t>
            </w:r>
          </w:p>
          <w:p w14:paraId="163956CA" w14:textId="1ED8E5B0" w:rsidR="00304CE9" w:rsidRPr="001970D2" w:rsidRDefault="004D5CE0" w:rsidP="007F6E5D">
            <w:pPr>
              <w:pStyle w:val="TableText"/>
              <w:rPr>
                <w:lang w:val="de-DE" w:bidi="ar"/>
              </w:rPr>
            </w:pPr>
            <w:r w:rsidRPr="00052679">
              <w:rPr>
                <w:rFonts w:hint="eastAsia"/>
                <w:lang w:val="de-DE"/>
              </w:rPr>
              <w:t>TDD-LTE</w:t>
            </w:r>
            <w:r w:rsidRPr="00052679">
              <w:rPr>
                <w:lang w:val="de-DE"/>
              </w:rPr>
              <w:t xml:space="preserve">: </w:t>
            </w:r>
            <w:r w:rsidRPr="00052679">
              <w:rPr>
                <w:rFonts w:hint="eastAsia"/>
                <w:lang w:val="de-DE" w:bidi="ar"/>
              </w:rPr>
              <w:t>B34,</w:t>
            </w:r>
            <w:r w:rsidRPr="00052679">
              <w:rPr>
                <w:lang w:val="de-DE" w:bidi="ar"/>
              </w:rPr>
              <w:t xml:space="preserve"> B38, B39, B40,B41</w:t>
            </w:r>
          </w:p>
          <w:p w14:paraId="30C333A3" w14:textId="77777777" w:rsidR="00304CE9" w:rsidRPr="00052679" w:rsidRDefault="004D5CE0" w:rsidP="007F6E5D">
            <w:pPr>
              <w:pStyle w:val="TableText"/>
              <w:rPr>
                <w:lang w:val="de-DE" w:bidi="ar"/>
              </w:rPr>
            </w:pPr>
            <w:r w:rsidRPr="00052679">
              <w:rPr>
                <w:lang w:val="de-DE" w:bidi="ar"/>
              </w:rPr>
              <w:t xml:space="preserve">WCDMA: B1, </w:t>
            </w:r>
            <w:r w:rsidRPr="00052679">
              <w:rPr>
                <w:rFonts w:hint="eastAsia"/>
                <w:lang w:val="de-DE" w:bidi="ar"/>
              </w:rPr>
              <w:t xml:space="preserve">B5, </w:t>
            </w:r>
            <w:r w:rsidRPr="00052679">
              <w:rPr>
                <w:lang w:val="de-DE" w:bidi="ar"/>
              </w:rPr>
              <w:t>B8</w:t>
            </w:r>
          </w:p>
          <w:p w14:paraId="4BA0CD28" w14:textId="77777777" w:rsidR="00304CE9" w:rsidRPr="00052679" w:rsidRDefault="004D5CE0" w:rsidP="007F6E5D">
            <w:pPr>
              <w:pStyle w:val="TableText"/>
              <w:rPr>
                <w:lang w:val="de-DE"/>
              </w:rPr>
            </w:pPr>
            <w:r w:rsidRPr="00052679">
              <w:rPr>
                <w:lang w:val="de-DE" w:bidi="ar"/>
              </w:rPr>
              <w:t>GSM/GPRS/EDGE: 900/1800 MHz</w:t>
            </w:r>
          </w:p>
        </w:tc>
        <w:tc>
          <w:tcPr>
            <w:tcW w:w="472" w:type="pct"/>
          </w:tcPr>
          <w:p w14:paraId="72EB424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支持</w:t>
            </w:r>
          </w:p>
        </w:tc>
        <w:tc>
          <w:tcPr>
            <w:tcW w:w="762" w:type="pct"/>
          </w:tcPr>
          <w:p w14:paraId="3FD63DB2" w14:textId="22068BE7" w:rsidR="008A228F" w:rsidRDefault="00A3430D" w:rsidP="00E06DD8">
            <w:pPr>
              <w:pStyle w:val="TableText"/>
            </w:pPr>
            <w:r>
              <w:rPr>
                <w:rFonts w:hint="eastAsia"/>
              </w:rPr>
              <w:t>2Gbit</w:t>
            </w:r>
            <w:r w:rsidR="008A228F">
              <w:rPr>
                <w:rFonts w:hint="eastAsia"/>
              </w:rPr>
              <w:t>或</w:t>
            </w:r>
          </w:p>
          <w:p w14:paraId="465BB52E" w14:textId="1909A4DE" w:rsidR="00304CE9" w:rsidRDefault="00184F24" w:rsidP="00E06DD8">
            <w:pPr>
              <w:pStyle w:val="TableText"/>
            </w:pPr>
            <w:r>
              <w:rPr>
                <w:rFonts w:hint="eastAsia"/>
              </w:rPr>
              <w:t>4Gbit</w:t>
            </w:r>
          </w:p>
        </w:tc>
      </w:tr>
      <w:tr w:rsidR="000F0E13" w14:paraId="289338E8" w14:textId="77777777" w:rsidTr="00304CC1">
        <w:trPr>
          <w:trHeight w:val="91"/>
        </w:trPr>
        <w:tc>
          <w:tcPr>
            <w:tcW w:w="377" w:type="pct"/>
          </w:tcPr>
          <w:p w14:paraId="708A9A29" w14:textId="32FAE5DD" w:rsidR="000F0E13" w:rsidRDefault="000F0E13" w:rsidP="007F6E5D">
            <w:pPr>
              <w:pStyle w:val="TableText"/>
            </w:pPr>
            <w:r>
              <w:rPr>
                <w:rFonts w:hint="eastAsia"/>
              </w:rPr>
              <w:t>EA</w:t>
            </w:r>
          </w:p>
        </w:tc>
        <w:tc>
          <w:tcPr>
            <w:tcW w:w="778" w:type="pct"/>
          </w:tcPr>
          <w:p w14:paraId="10491B99" w14:textId="0B350078" w:rsidR="000F0E13" w:rsidRDefault="00F52022" w:rsidP="007F6E5D">
            <w:pPr>
              <w:pStyle w:val="TableText"/>
            </w:pPr>
            <w:r w:rsidRPr="00D16D52">
              <w:rPr>
                <w:rFonts w:hint="eastAsia"/>
              </w:rPr>
              <w:t>欧洲</w:t>
            </w:r>
            <w:r w:rsidRPr="00D16D52">
              <w:rPr>
                <w:rFonts w:hint="eastAsia"/>
              </w:rPr>
              <w:t>/</w:t>
            </w:r>
            <w:r w:rsidRPr="00D16D52">
              <w:rPr>
                <w:rFonts w:hint="eastAsia"/>
              </w:rPr>
              <w:t>中东</w:t>
            </w:r>
            <w:r w:rsidRPr="00D16D52">
              <w:rPr>
                <w:rFonts w:hint="eastAsia"/>
              </w:rPr>
              <w:t>/</w:t>
            </w:r>
            <w:r w:rsidRPr="00D16D52">
              <w:rPr>
                <w:rFonts w:hint="eastAsia"/>
              </w:rPr>
              <w:t>非洲</w:t>
            </w:r>
          </w:p>
        </w:tc>
        <w:tc>
          <w:tcPr>
            <w:tcW w:w="568" w:type="pct"/>
          </w:tcPr>
          <w:p w14:paraId="5FB46411" w14:textId="37B68B73" w:rsidR="000F0E13" w:rsidRDefault="00F27587" w:rsidP="007F6E5D">
            <w:pPr>
              <w:pStyle w:val="TableText"/>
            </w:pPr>
            <w:r>
              <w:t>Cat</w:t>
            </w:r>
            <w:r w:rsidR="00CB3335">
              <w:t>.</w:t>
            </w:r>
            <w:r>
              <w:rPr>
                <w:rFonts w:hint="eastAsia"/>
              </w:rPr>
              <w:t>4</w:t>
            </w:r>
          </w:p>
        </w:tc>
        <w:tc>
          <w:tcPr>
            <w:tcW w:w="2043" w:type="pct"/>
          </w:tcPr>
          <w:p w14:paraId="1707EF17" w14:textId="3E629CA7" w:rsidR="00971D1D" w:rsidRPr="00971D1D" w:rsidRDefault="00971D1D" w:rsidP="007F6E5D">
            <w:pPr>
              <w:pStyle w:val="TableText"/>
              <w:rPr>
                <w:lang w:val="de-DE"/>
              </w:rPr>
            </w:pPr>
            <w:r>
              <w:rPr>
                <w:lang w:val="de-DE"/>
              </w:rPr>
              <w:t>FDD-LTE:</w:t>
            </w:r>
            <w:r w:rsidRPr="00971D1D">
              <w:rPr>
                <w:lang w:val="de-DE"/>
              </w:rPr>
              <w:t>B1, B3, B5, B7, B8, B20, B28</w:t>
            </w:r>
          </w:p>
          <w:p w14:paraId="266C13CF" w14:textId="5AF908F1" w:rsidR="00971D1D" w:rsidRPr="00971D1D" w:rsidRDefault="00971D1D" w:rsidP="007F6E5D">
            <w:pPr>
              <w:pStyle w:val="TableText"/>
              <w:rPr>
                <w:lang w:val="de-DE"/>
              </w:rPr>
            </w:pPr>
            <w:r w:rsidRPr="00971D1D">
              <w:rPr>
                <w:lang w:val="de-DE"/>
              </w:rPr>
              <w:t>TDD-LTE: B38, B40, B41</w:t>
            </w:r>
          </w:p>
          <w:p w14:paraId="1B40A67F" w14:textId="0F00423C" w:rsidR="00971D1D" w:rsidRPr="00971D1D" w:rsidRDefault="00971D1D" w:rsidP="007F6E5D">
            <w:pPr>
              <w:pStyle w:val="TableText"/>
              <w:rPr>
                <w:lang w:val="de-DE"/>
              </w:rPr>
            </w:pPr>
            <w:r w:rsidRPr="00971D1D">
              <w:rPr>
                <w:lang w:val="de-DE"/>
              </w:rPr>
              <w:t>WCDMA: B1, B5, B8</w:t>
            </w:r>
          </w:p>
          <w:p w14:paraId="266FD5D1" w14:textId="1A4015C1" w:rsidR="000F0E13" w:rsidRPr="00052679" w:rsidRDefault="00971D1D" w:rsidP="007F6E5D">
            <w:pPr>
              <w:pStyle w:val="TableText"/>
              <w:rPr>
                <w:lang w:val="de-DE"/>
              </w:rPr>
            </w:pPr>
            <w:r w:rsidRPr="00971D1D">
              <w:rPr>
                <w:lang w:val="de-DE"/>
              </w:rPr>
              <w:t>GSM/GPRS/EDGE:</w:t>
            </w:r>
            <w:r w:rsidRPr="00971D1D">
              <w:rPr>
                <w:rFonts w:hint="eastAsia"/>
                <w:lang w:val="de-DE"/>
              </w:rPr>
              <w:t xml:space="preserve"> </w:t>
            </w:r>
            <w:r w:rsidRPr="00971D1D">
              <w:rPr>
                <w:lang w:val="de-DE"/>
              </w:rPr>
              <w:t>900/1800 MHz</w:t>
            </w:r>
          </w:p>
        </w:tc>
        <w:tc>
          <w:tcPr>
            <w:tcW w:w="472" w:type="pct"/>
          </w:tcPr>
          <w:p w14:paraId="2B6A6D26" w14:textId="579CA163" w:rsidR="000F0E13" w:rsidRDefault="000F0E13" w:rsidP="007F6E5D">
            <w:pPr>
              <w:pStyle w:val="TableText"/>
            </w:pPr>
            <w:r>
              <w:rPr>
                <w:rFonts w:hint="eastAsia"/>
              </w:rPr>
              <w:t>支持</w:t>
            </w:r>
          </w:p>
        </w:tc>
        <w:tc>
          <w:tcPr>
            <w:tcW w:w="762" w:type="pct"/>
          </w:tcPr>
          <w:p w14:paraId="2CEA0374" w14:textId="120AD23D" w:rsidR="000F0E13" w:rsidRDefault="001D6D94" w:rsidP="007F6E5D">
            <w:pPr>
              <w:pStyle w:val="TableText"/>
            </w:pPr>
            <w:r>
              <w:rPr>
                <w:rFonts w:hint="eastAsia"/>
              </w:rPr>
              <w:t>2Gbit</w:t>
            </w:r>
          </w:p>
        </w:tc>
      </w:tr>
    </w:tbl>
    <w:p w14:paraId="056466CA" w14:textId="736D4FA0" w:rsidR="00304CE9" w:rsidRDefault="004D5CE0" w:rsidP="00020DD0">
      <w:pPr>
        <w:pStyle w:val="20"/>
      </w:pPr>
      <w:bookmarkStart w:id="19" w:name="_Toc519690646"/>
      <w:bookmarkStart w:id="20" w:name="_Toc139025553"/>
      <w:proofErr w:type="spellStart"/>
      <w:r>
        <w:rPr>
          <w:rFonts w:hint="eastAsia"/>
        </w:rPr>
        <w:lastRenderedPageBreak/>
        <w:t>设计框图</w:t>
      </w:r>
      <w:bookmarkEnd w:id="19"/>
      <w:bookmarkEnd w:id="20"/>
      <w:proofErr w:type="spellEnd"/>
    </w:p>
    <w:bookmarkStart w:id="21" w:name="OLE_LINK7"/>
    <w:p w14:paraId="77C80B5A" w14:textId="7438DB5D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456063495"/>
          <w:placeholder>
            <w:docPart w:val="ADBFE414DFDD4AD99B2A8E0EA4449863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bookmarkEnd w:id="21"/>
      <w:r w:rsidR="004D5CE0">
        <w:rPr>
          <w:rFonts w:hint="eastAsia"/>
        </w:rPr>
        <w:t>模组主要包含以下功能单元：</w:t>
      </w:r>
    </w:p>
    <w:p w14:paraId="50686FD5" w14:textId="7FEB268D" w:rsidR="00304CE9" w:rsidRDefault="00454FCD">
      <w:pPr>
        <w:pStyle w:val="ItemList"/>
      </w:pPr>
      <w:r>
        <w:rPr>
          <w:rFonts w:hint="eastAsia"/>
        </w:rPr>
        <w:t>基带部分</w:t>
      </w:r>
    </w:p>
    <w:p w14:paraId="3923BA3B" w14:textId="3FD12396" w:rsidR="00304CE9" w:rsidRDefault="00454FCD">
      <w:pPr>
        <w:pStyle w:val="ItemList"/>
      </w:pPr>
      <w:r>
        <w:rPr>
          <w:rFonts w:hint="eastAsia"/>
        </w:rPr>
        <w:t>射频部分</w:t>
      </w:r>
    </w:p>
    <w:p w14:paraId="054650F0" w14:textId="6F7CC70F" w:rsidR="00BD5DDD" w:rsidRDefault="00454FCD">
      <w:pPr>
        <w:pStyle w:val="ItemList"/>
      </w:pPr>
      <w:r>
        <w:rPr>
          <w:rFonts w:hint="eastAsia"/>
        </w:rPr>
        <w:t>电源管理</w:t>
      </w:r>
    </w:p>
    <w:p w14:paraId="2AAC2D78" w14:textId="2F0666A0" w:rsidR="00304CE9" w:rsidRDefault="004D5CE0">
      <w:pPr>
        <w:pStyle w:val="ItemList"/>
      </w:pPr>
      <w:r>
        <w:rPr>
          <w:rFonts w:hint="eastAsia"/>
        </w:rPr>
        <w:t>G</w:t>
      </w:r>
      <w:r>
        <w:t>NSS</w:t>
      </w:r>
      <w:r w:rsidR="0013417E">
        <w:rPr>
          <w:rFonts w:hint="eastAsia"/>
        </w:rPr>
        <w:t>部分</w:t>
      </w:r>
    </w:p>
    <w:p w14:paraId="7844DCAB" w14:textId="76C49B77" w:rsidR="007F6240" w:rsidRDefault="00575D2D">
      <w:pPr>
        <w:pStyle w:val="ItemList"/>
      </w:pPr>
      <w:r>
        <w:rPr>
          <w:rFonts w:hint="eastAsia"/>
        </w:rPr>
        <w:t>数字</w:t>
      </w:r>
      <w:r w:rsidR="007F6240">
        <w:rPr>
          <w:rFonts w:hint="eastAsia"/>
        </w:rPr>
        <w:t>接口（</w:t>
      </w:r>
      <w:r w:rsidR="007F6240">
        <w:rPr>
          <w:rFonts w:hint="eastAsia"/>
        </w:rPr>
        <w:t>USIM</w:t>
      </w:r>
      <w:r w:rsidR="007F6240">
        <w:rPr>
          <w:rFonts w:hint="eastAsia"/>
        </w:rPr>
        <w:t>、</w:t>
      </w:r>
      <w:r w:rsidR="007F6240">
        <w:rPr>
          <w:rFonts w:hint="eastAsia"/>
        </w:rPr>
        <w:t>I2S/PCM</w:t>
      </w:r>
      <w:r w:rsidR="007F6240">
        <w:rPr>
          <w:rFonts w:hint="eastAsia"/>
        </w:rPr>
        <w:t>、</w:t>
      </w:r>
      <w:r w:rsidR="007F6240">
        <w:rPr>
          <w:rFonts w:hint="eastAsia"/>
        </w:rPr>
        <w:t>UART</w:t>
      </w:r>
      <w:r w:rsidR="007F6240">
        <w:rPr>
          <w:rFonts w:hint="eastAsia"/>
        </w:rPr>
        <w:t>、</w:t>
      </w:r>
      <w:r w:rsidR="007F6240">
        <w:rPr>
          <w:rFonts w:hint="eastAsia"/>
        </w:rPr>
        <w:t>USB</w:t>
      </w:r>
      <w:r w:rsidR="007F6240">
        <w:rPr>
          <w:rFonts w:hint="eastAsia"/>
        </w:rPr>
        <w:t>、</w:t>
      </w:r>
      <w:r w:rsidR="007F6240">
        <w:rPr>
          <w:rFonts w:hint="eastAsia"/>
        </w:rPr>
        <w:t>RMII/RGMII</w:t>
      </w:r>
      <w:r w:rsidR="007F6240">
        <w:rPr>
          <w:rFonts w:hint="eastAsia"/>
        </w:rPr>
        <w:t>、</w:t>
      </w:r>
      <w:r w:rsidR="007F6240">
        <w:rPr>
          <w:rFonts w:hint="eastAsia"/>
        </w:rPr>
        <w:t>SD/MMC</w:t>
      </w:r>
      <w:r w:rsidR="007F6240">
        <w:rPr>
          <w:rFonts w:hint="eastAsia"/>
        </w:rPr>
        <w:t>、</w:t>
      </w:r>
      <w:r w:rsidR="007F6240">
        <w:rPr>
          <w:rFonts w:hint="eastAsia"/>
        </w:rPr>
        <w:t>SDIO</w:t>
      </w:r>
      <w:r w:rsidR="007F6240">
        <w:rPr>
          <w:rFonts w:hint="eastAsia"/>
        </w:rPr>
        <w:t>、</w:t>
      </w:r>
      <w:r w:rsidR="007F6240">
        <w:rPr>
          <w:rFonts w:hint="eastAsia"/>
        </w:rPr>
        <w:t>I2C</w:t>
      </w:r>
      <w:r w:rsidR="007F6240">
        <w:rPr>
          <w:rFonts w:hint="eastAsia"/>
        </w:rPr>
        <w:t>、</w:t>
      </w:r>
      <w:r w:rsidR="007F6240">
        <w:rPr>
          <w:rFonts w:hint="eastAsia"/>
        </w:rPr>
        <w:t>SPI</w:t>
      </w:r>
      <w:r w:rsidR="007F6240">
        <w:rPr>
          <w:rFonts w:hint="eastAsia"/>
        </w:rPr>
        <w:t>、</w:t>
      </w:r>
      <w:r w:rsidR="00F37B78">
        <w:rPr>
          <w:rFonts w:hint="eastAsia"/>
        </w:rPr>
        <w:t>*</w:t>
      </w:r>
      <w:r w:rsidR="007F6240">
        <w:rPr>
          <w:rFonts w:hint="eastAsia"/>
        </w:rPr>
        <w:t>PCIe</w:t>
      </w:r>
      <w:r w:rsidR="008E4E80">
        <w:rPr>
          <w:rFonts w:hint="eastAsia"/>
        </w:rPr>
        <w:t>，</w:t>
      </w:r>
      <w:r w:rsidR="008E4E80">
        <w:rPr>
          <w:rFonts w:hint="eastAsia"/>
        </w:rPr>
        <w:t>*1</w:t>
      </w:r>
      <w:r w:rsidR="008E4E80">
        <w:t>PPS</w:t>
      </w:r>
      <w:r w:rsidR="007F6240">
        <w:t>）</w:t>
      </w:r>
    </w:p>
    <w:p w14:paraId="39EFAEA7" w14:textId="6786E087" w:rsidR="00304CE9" w:rsidRDefault="004D5CE0">
      <w:pPr>
        <w:pStyle w:val="FigureDescription"/>
      </w:pPr>
      <w:bookmarkStart w:id="22" w:name="_Toc519690815"/>
      <w:bookmarkStart w:id="23" w:name="_Toc139025495"/>
      <w:r>
        <w:rPr>
          <w:rFonts w:hint="eastAsia"/>
        </w:rPr>
        <w:t>设计</w:t>
      </w:r>
      <w:bookmarkEnd w:id="22"/>
      <w:r>
        <w:rPr>
          <w:rFonts w:hint="eastAsia"/>
        </w:rPr>
        <w:t>框图</w:t>
      </w:r>
      <w:bookmarkEnd w:id="23"/>
    </w:p>
    <w:p w14:paraId="3B0C10F7" w14:textId="5E8DD574" w:rsidR="00304CE9" w:rsidRDefault="00E57BB6">
      <w:pPr>
        <w:jc w:val="center"/>
      </w:pPr>
      <w:r>
        <w:object w:dxaOrig="11940" w:dyaOrig="7080" w14:anchorId="01090A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5.95pt;height:264.8pt" o:ole="">
            <v:imagedata r:id="rId27" o:title=""/>
          </v:shape>
          <o:OLEObject Type="Embed" ProgID="Visio.Drawing.15" ShapeID="_x0000_i1025" DrawAspect="Content" ObjectID="_1749638524" r:id="rId28"/>
        </w:object>
      </w:r>
    </w:p>
    <w:p w14:paraId="0902BB87" w14:textId="77777777" w:rsidR="00304CE9" w:rsidRDefault="00304CE9">
      <w:pPr>
        <w:pStyle w:val="afc"/>
        <w:ind w:firstLineChars="0" w:firstLine="0"/>
      </w:pPr>
    </w:p>
    <w:p w14:paraId="48E0EC48" w14:textId="2AA7DF72" w:rsidR="00304CE9" w:rsidRDefault="004D5CE0">
      <w:pPr>
        <w:pStyle w:val="20"/>
      </w:pPr>
      <w:bookmarkStart w:id="24" w:name="_Toc519690647"/>
      <w:bookmarkStart w:id="25" w:name="_Ref117602550"/>
      <w:bookmarkStart w:id="26" w:name="_Toc139025554"/>
      <w:proofErr w:type="spellStart"/>
      <w:r>
        <w:rPr>
          <w:rFonts w:hint="eastAsia"/>
        </w:rPr>
        <w:t>基本</w:t>
      </w:r>
      <w:bookmarkEnd w:id="24"/>
      <w:proofErr w:type="spellEnd"/>
      <w:r>
        <w:rPr>
          <w:rFonts w:hint="eastAsia"/>
          <w:lang w:eastAsia="zh-CN"/>
        </w:rPr>
        <w:t>特性</w:t>
      </w:r>
      <w:bookmarkEnd w:id="25"/>
      <w:bookmarkEnd w:id="26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843"/>
        <w:gridCol w:w="7569"/>
      </w:tblGrid>
      <w:tr w:rsidR="00304CE9" w14:paraId="49FA2F4B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79" w:type="pct"/>
          </w:tcPr>
          <w:p w14:paraId="77D54F82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特性</w:t>
            </w:r>
          </w:p>
        </w:tc>
        <w:tc>
          <w:tcPr>
            <w:tcW w:w="4021" w:type="pct"/>
          </w:tcPr>
          <w:p w14:paraId="4D5827C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描述</w:t>
            </w:r>
          </w:p>
        </w:tc>
      </w:tr>
      <w:tr w:rsidR="00304CE9" w14:paraId="6CE4A90D" w14:textId="77777777" w:rsidTr="00304CE9">
        <w:tc>
          <w:tcPr>
            <w:tcW w:w="979" w:type="pct"/>
          </w:tcPr>
          <w:p w14:paraId="1DF526B7" w14:textId="77777777" w:rsidR="00304CE9" w:rsidRDefault="004D5CE0" w:rsidP="007F6E5D">
            <w:pPr>
              <w:pStyle w:val="TableText"/>
            </w:pPr>
            <w:r>
              <w:t>物理特</w:t>
            </w:r>
            <w:r>
              <w:rPr>
                <w:rFonts w:hint="eastAsia"/>
              </w:rPr>
              <w:t>性</w:t>
            </w:r>
          </w:p>
        </w:tc>
        <w:tc>
          <w:tcPr>
            <w:tcW w:w="4021" w:type="pct"/>
          </w:tcPr>
          <w:p w14:paraId="60DB057B" w14:textId="77777777" w:rsidR="00304CE9" w:rsidRDefault="004D5CE0" w:rsidP="00BB7F82">
            <w:pPr>
              <w:pStyle w:val="ItemListinTable"/>
            </w:pPr>
            <w:r>
              <w:t>尺寸：</w:t>
            </w:r>
            <w:r>
              <w:t>(30.00±0.10) mm × (28.00±0.10) mm × (2.80±0.20) mm</w:t>
            </w:r>
          </w:p>
          <w:p w14:paraId="4D6E3911" w14:textId="5688C500" w:rsidR="00304CE9" w:rsidRDefault="004D5CE0" w:rsidP="00BB7F82">
            <w:pPr>
              <w:pStyle w:val="ItemListinTable"/>
            </w:pPr>
            <w:r>
              <w:t>封装：</w:t>
            </w:r>
            <w:proofErr w:type="gramStart"/>
            <w:r>
              <w:t>LGA</w:t>
            </w:r>
            <w:r w:rsidR="008175BD">
              <w:t>(</w:t>
            </w:r>
            <w:proofErr w:type="gramEnd"/>
            <w:r w:rsidR="008175BD">
              <w:t>100 pin)</w:t>
            </w:r>
          </w:p>
          <w:p w14:paraId="189024E8" w14:textId="22E844F2" w:rsidR="00304CE9" w:rsidRDefault="004D5CE0" w:rsidP="00BB7F82">
            <w:pPr>
              <w:pStyle w:val="ItemListinTable"/>
            </w:pPr>
            <w:r>
              <w:t>重量：</w:t>
            </w:r>
            <w:r>
              <w:rPr>
                <w:rFonts w:hint="eastAsia"/>
              </w:rPr>
              <w:t>约</w:t>
            </w:r>
            <w:r w:rsidR="00EB339D">
              <w:rPr>
                <w:rFonts w:hint="eastAsia"/>
              </w:rPr>
              <w:t>5.1</w:t>
            </w:r>
            <w:r>
              <w:rPr>
                <w:rFonts w:hint="eastAsia"/>
              </w:rPr>
              <w:t>0</w:t>
            </w:r>
            <w:r>
              <w:t>g</w:t>
            </w:r>
          </w:p>
        </w:tc>
      </w:tr>
      <w:tr w:rsidR="00304CE9" w14:paraId="5AEC503A" w14:textId="77777777" w:rsidTr="00304CE9">
        <w:tc>
          <w:tcPr>
            <w:tcW w:w="979" w:type="pct"/>
          </w:tcPr>
          <w:p w14:paraId="1B365096" w14:textId="77777777" w:rsidR="00304CE9" w:rsidRDefault="004D5CE0" w:rsidP="007F6E5D">
            <w:pPr>
              <w:pStyle w:val="TableText"/>
            </w:pPr>
            <w:r>
              <w:t>温度范围</w:t>
            </w:r>
          </w:p>
        </w:tc>
        <w:tc>
          <w:tcPr>
            <w:tcW w:w="4021" w:type="pct"/>
          </w:tcPr>
          <w:p w14:paraId="0DBE3D86" w14:textId="77777777" w:rsidR="00304CE9" w:rsidRDefault="004D5CE0" w:rsidP="007F6E5D">
            <w:pPr>
              <w:pStyle w:val="TableText"/>
            </w:pPr>
            <w:r>
              <w:t>正常工作温度：</w:t>
            </w:r>
            <w:r>
              <w:t>-30°C ~ +75°C</w:t>
            </w:r>
          </w:p>
          <w:p w14:paraId="564AE58A" w14:textId="3CA32964" w:rsidR="00304CE9" w:rsidRDefault="004D5CE0" w:rsidP="007F6E5D">
            <w:pPr>
              <w:pStyle w:val="TableText"/>
            </w:pPr>
            <w:r>
              <w:lastRenderedPageBreak/>
              <w:t>扩展工作温度</w:t>
            </w:r>
            <w:r w:rsidR="00A27959">
              <w:rPr>
                <w:rStyle w:val="affffe"/>
              </w:rPr>
              <w:footnoteReference w:id="3"/>
            </w:r>
            <w:r>
              <w:t>：</w:t>
            </w:r>
            <w:r>
              <w:t>-40°C ~ +85°C</w:t>
            </w:r>
          </w:p>
          <w:p w14:paraId="1254D140" w14:textId="77777777" w:rsidR="00304CE9" w:rsidRDefault="004D5CE0" w:rsidP="007F6E5D">
            <w:pPr>
              <w:pStyle w:val="TableText"/>
            </w:pPr>
            <w:r>
              <w:t>存储温度：</w:t>
            </w:r>
            <w:r>
              <w:t>-40°C ~ +90°C</w:t>
            </w:r>
          </w:p>
        </w:tc>
      </w:tr>
      <w:tr w:rsidR="00304CE9" w14:paraId="051C148B" w14:textId="77777777" w:rsidTr="00304CE9">
        <w:tc>
          <w:tcPr>
            <w:tcW w:w="979" w:type="pct"/>
          </w:tcPr>
          <w:p w14:paraId="36CEA1F4" w14:textId="47AA4D04" w:rsidR="00304CE9" w:rsidRDefault="004D5CE0" w:rsidP="007F6E5D">
            <w:pPr>
              <w:pStyle w:val="TableText"/>
            </w:pPr>
            <w:r>
              <w:rPr>
                <w:rFonts w:hint="eastAsia"/>
              </w:rPr>
              <w:lastRenderedPageBreak/>
              <w:t>工作电压</w:t>
            </w:r>
            <w:r w:rsidR="00567F89">
              <w:rPr>
                <w:rFonts w:hint="eastAsia"/>
              </w:rPr>
              <w:t>（直流</w:t>
            </w:r>
            <w:r w:rsidR="00C45CE1">
              <w:rPr>
                <w:rFonts w:hint="eastAsia"/>
              </w:rPr>
              <w:t xml:space="preserve"> </w:t>
            </w:r>
            <w:r w:rsidR="00567F89">
              <w:t>）</w:t>
            </w:r>
          </w:p>
        </w:tc>
        <w:tc>
          <w:tcPr>
            <w:tcW w:w="4021" w:type="pct"/>
          </w:tcPr>
          <w:p w14:paraId="3027E229" w14:textId="342425B2" w:rsidR="00304CE9" w:rsidRDefault="004D5CE0" w:rsidP="007F6E5D">
            <w:pPr>
              <w:pStyle w:val="TableText"/>
            </w:pPr>
            <w:r>
              <w:t>VBAT</w:t>
            </w:r>
            <w:r>
              <w:rPr>
                <w:rFonts w:hint="eastAsia"/>
              </w:rPr>
              <w:t>：</w:t>
            </w:r>
            <w:r>
              <w:t>3.4 V</w:t>
            </w:r>
            <w:r>
              <w:rPr>
                <w:rFonts w:hint="eastAsia"/>
              </w:rPr>
              <w:t>～</w:t>
            </w:r>
            <w:r>
              <w:t>4.2 V</w:t>
            </w:r>
            <w:r>
              <w:rPr>
                <w:rFonts w:hint="eastAsia"/>
              </w:rPr>
              <w:t>，典型值：</w:t>
            </w:r>
            <w:r w:rsidR="00746CC7">
              <w:t>3.</w:t>
            </w:r>
            <w:r w:rsidR="003136EE">
              <w:t>8</w:t>
            </w:r>
            <w:r>
              <w:t xml:space="preserve"> V</w:t>
            </w:r>
          </w:p>
        </w:tc>
      </w:tr>
      <w:tr w:rsidR="00304CE9" w14:paraId="5D4F0BEA" w14:textId="77777777" w:rsidTr="00304CE9">
        <w:tc>
          <w:tcPr>
            <w:tcW w:w="979" w:type="pct"/>
            <w:vMerge w:val="restart"/>
          </w:tcPr>
          <w:p w14:paraId="214CBD3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4021" w:type="pct"/>
          </w:tcPr>
          <w:p w14:paraId="18039A9C" w14:textId="7703EA49" w:rsidR="00304CE9" w:rsidRDefault="004D5CE0" w:rsidP="00E06DD8">
            <w:pPr>
              <w:pStyle w:val="TableText"/>
            </w:pPr>
            <w:r>
              <w:rPr>
                <w:rFonts w:hint="eastAsia"/>
              </w:rPr>
              <w:t>休眠模式</w:t>
            </w:r>
            <w:r w:rsidR="001068E1">
              <w:rPr>
                <w:rStyle w:val="affffe"/>
              </w:rPr>
              <w:footnoteReference w:id="4"/>
            </w:r>
            <w:r>
              <w:rPr>
                <w:rFonts w:hint="eastAsia"/>
              </w:rPr>
              <w:t>：</w:t>
            </w:r>
            <w:r w:rsidR="00710AD7">
              <w:t>≤</w:t>
            </w:r>
            <w:r w:rsidR="00A55E80">
              <w:t xml:space="preserve"> 2.32mA</w:t>
            </w:r>
          </w:p>
        </w:tc>
      </w:tr>
      <w:tr w:rsidR="00304CE9" w14:paraId="3CCC29F5" w14:textId="77777777" w:rsidTr="00304CE9">
        <w:tc>
          <w:tcPr>
            <w:tcW w:w="979" w:type="pct"/>
            <w:vMerge/>
          </w:tcPr>
          <w:p w14:paraId="3C890785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6FF2484A" w14:textId="4FDB38E0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待机模式</w:t>
            </w:r>
            <w:r w:rsidR="001068E1">
              <w:rPr>
                <w:rStyle w:val="affffe"/>
              </w:rPr>
              <w:footnoteReference w:id="5"/>
            </w:r>
            <w:r>
              <w:rPr>
                <w:rFonts w:hint="eastAsia"/>
              </w:rPr>
              <w:t>：</w:t>
            </w:r>
            <w:r w:rsidR="00710AD7">
              <w:t>≤</w:t>
            </w:r>
            <w:r w:rsidR="00444B11">
              <w:t xml:space="preserve"> </w:t>
            </w:r>
            <w:r w:rsidR="00710973">
              <w:t>20</w:t>
            </w:r>
            <w:r w:rsidR="00F73A72">
              <w:t xml:space="preserve"> </w:t>
            </w:r>
            <w:r w:rsidR="00D93251">
              <w:t>mA</w:t>
            </w:r>
          </w:p>
        </w:tc>
      </w:tr>
      <w:tr w:rsidR="00304CE9" w14:paraId="6ACBB7BD" w14:textId="77777777" w:rsidTr="00304CE9">
        <w:tc>
          <w:tcPr>
            <w:tcW w:w="979" w:type="pct"/>
            <w:vMerge/>
          </w:tcPr>
          <w:p w14:paraId="7F726535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62A18DD9" w14:textId="2F44C23D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工作模式</w:t>
            </w:r>
            <w:r w:rsidR="001068E1">
              <w:rPr>
                <w:rStyle w:val="affffe"/>
              </w:rPr>
              <w:footnoteReference w:id="6"/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LTE</w:t>
            </w:r>
            <w:r>
              <w:rPr>
                <w:rFonts w:hint="eastAsia"/>
              </w:rPr>
              <w:t>制式）：</w:t>
            </w:r>
            <w:r w:rsidR="00710AD7">
              <w:t>≤</w:t>
            </w:r>
            <w:r w:rsidR="00E646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650mA</w:t>
            </w:r>
          </w:p>
        </w:tc>
      </w:tr>
      <w:tr w:rsidR="00304CE9" w14:paraId="1105687D" w14:textId="77777777" w:rsidTr="00304CE9">
        <w:tc>
          <w:tcPr>
            <w:tcW w:w="979" w:type="pct"/>
          </w:tcPr>
          <w:p w14:paraId="2454BBC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应用处理器</w:t>
            </w:r>
          </w:p>
        </w:tc>
        <w:tc>
          <w:tcPr>
            <w:tcW w:w="4021" w:type="pct"/>
          </w:tcPr>
          <w:p w14:paraId="61B5A846" w14:textId="77777777" w:rsidR="00304CE9" w:rsidRDefault="004D5CE0" w:rsidP="007F6E5D">
            <w:pPr>
              <w:pStyle w:val="TableText"/>
            </w:pPr>
            <w:r>
              <w:t>ARM Cortex-A7</w:t>
            </w:r>
            <w:r>
              <w:rPr>
                <w:rFonts w:hint="eastAsia"/>
              </w:rPr>
              <w:t>处理器，主频最高至</w:t>
            </w:r>
            <w:r>
              <w:t>1.2GHz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32KB L1</w:t>
            </w:r>
            <w:r>
              <w:rPr>
                <w:rFonts w:hint="eastAsia"/>
              </w:rPr>
              <w:t>缓存</w:t>
            </w:r>
          </w:p>
        </w:tc>
      </w:tr>
      <w:tr w:rsidR="00304CE9" w14:paraId="6173536A" w14:textId="77777777" w:rsidTr="00304CE9">
        <w:tc>
          <w:tcPr>
            <w:tcW w:w="979" w:type="pct"/>
          </w:tcPr>
          <w:p w14:paraId="17863BD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内存</w:t>
            </w:r>
          </w:p>
        </w:tc>
        <w:tc>
          <w:tcPr>
            <w:tcW w:w="4021" w:type="pct"/>
          </w:tcPr>
          <w:p w14:paraId="353F88E4" w14:textId="5FF0BD69" w:rsidR="00304CE9" w:rsidRDefault="004D5CE0" w:rsidP="007F6E5D">
            <w:pPr>
              <w:pStyle w:val="TableText"/>
            </w:pPr>
            <w:r>
              <w:t>RAM</w:t>
            </w:r>
            <w:r>
              <w:rPr>
                <w:rFonts w:hint="eastAsia"/>
              </w:rPr>
              <w:t>：</w:t>
            </w:r>
            <w:r w:rsidR="007051A9">
              <w:t>128MB</w:t>
            </w:r>
          </w:p>
        </w:tc>
      </w:tr>
      <w:tr w:rsidR="00304CE9" w14:paraId="27CF5E9C" w14:textId="77777777" w:rsidTr="00304CE9">
        <w:tc>
          <w:tcPr>
            <w:tcW w:w="979" w:type="pct"/>
          </w:tcPr>
          <w:p w14:paraId="2053F96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频段</w:t>
            </w:r>
          </w:p>
        </w:tc>
        <w:tc>
          <w:tcPr>
            <w:tcW w:w="4021" w:type="pct"/>
          </w:tcPr>
          <w:p w14:paraId="5092B8FB" w14:textId="4E8F1393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详见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_Ref65487463 \r \h</w:instrText>
            </w:r>
            <w:r>
              <w:instrText xml:space="preserve"> </w:instrText>
            </w:r>
            <w:r>
              <w:fldChar w:fldCharType="separate"/>
            </w:r>
            <w:r w:rsidR="000B05C8">
              <w:rPr>
                <w:rFonts w:hint="eastAsia"/>
              </w:rPr>
              <w:t>表</w:t>
            </w:r>
            <w:r w:rsidR="000B05C8">
              <w:rPr>
                <w:rFonts w:hint="eastAsia"/>
              </w:rPr>
              <w:t xml:space="preserve"> 2-1</w:t>
            </w:r>
            <w:r>
              <w:fldChar w:fldCharType="end"/>
            </w:r>
            <w:r>
              <w:rPr>
                <w:rFonts w:hint="eastAsia"/>
              </w:rPr>
              <w:t>。</w:t>
            </w:r>
          </w:p>
        </w:tc>
      </w:tr>
      <w:tr w:rsidR="00304CE9" w14:paraId="0D1102E8" w14:textId="77777777" w:rsidTr="00304CE9">
        <w:tc>
          <w:tcPr>
            <w:tcW w:w="979" w:type="pct"/>
          </w:tcPr>
          <w:p w14:paraId="596D4FF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无线速率</w:t>
            </w:r>
          </w:p>
        </w:tc>
        <w:tc>
          <w:tcPr>
            <w:tcW w:w="4021" w:type="pct"/>
          </w:tcPr>
          <w:p w14:paraId="51A10FD8" w14:textId="77777777" w:rsidR="00304CE9" w:rsidRDefault="004D5CE0" w:rsidP="007F6E5D">
            <w:pPr>
              <w:pStyle w:val="TableText"/>
            </w:pPr>
            <w:r>
              <w:t>GPRS</w:t>
            </w:r>
            <w:r>
              <w:rPr>
                <w:rFonts w:hint="eastAsia"/>
              </w:rPr>
              <w:t>：</w:t>
            </w:r>
            <w:r>
              <w:t>Max 85.6</w:t>
            </w:r>
            <w:proofErr w:type="gramStart"/>
            <w:r>
              <w:t>Kbps(</w:t>
            </w:r>
            <w:proofErr w:type="gramEnd"/>
            <w:r>
              <w:t>DL)/Max 85.6Kbps(UL)</w:t>
            </w:r>
          </w:p>
          <w:p w14:paraId="2AE9A0E5" w14:textId="77777777" w:rsidR="00304CE9" w:rsidRDefault="004D5CE0" w:rsidP="007F6E5D">
            <w:pPr>
              <w:pStyle w:val="TableText"/>
            </w:pPr>
            <w:r>
              <w:t>EDGE</w:t>
            </w:r>
            <w:r>
              <w:rPr>
                <w:rFonts w:hint="eastAsia"/>
              </w:rPr>
              <w:t>：</w:t>
            </w:r>
            <w:r>
              <w:t>Max 236.8</w:t>
            </w:r>
            <w:proofErr w:type="gramStart"/>
            <w:r>
              <w:t>Kbps(</w:t>
            </w:r>
            <w:proofErr w:type="gramEnd"/>
            <w:r>
              <w:t>DL)/Max 236.8Kbps(UL)</w:t>
            </w:r>
          </w:p>
          <w:p w14:paraId="5FCE3959" w14:textId="77777777" w:rsidR="00304CE9" w:rsidRDefault="004D5CE0" w:rsidP="007F6E5D">
            <w:pPr>
              <w:pStyle w:val="TableText"/>
            </w:pPr>
            <w:r>
              <w:t>WCDMA</w:t>
            </w:r>
            <w:r>
              <w:rPr>
                <w:rFonts w:hint="eastAsia"/>
              </w:rPr>
              <w:t>：</w:t>
            </w:r>
            <w:r>
              <w:t>HSPA+</w:t>
            </w:r>
            <w:r>
              <w:rPr>
                <w:rFonts w:hint="eastAsia"/>
              </w:rPr>
              <w:t>,</w:t>
            </w:r>
            <w:r>
              <w:t xml:space="preserve"> Max 21</w:t>
            </w:r>
            <w:proofErr w:type="gramStart"/>
            <w:r>
              <w:t>Mbps(</w:t>
            </w:r>
            <w:proofErr w:type="gramEnd"/>
            <w:r>
              <w:t>DL)/Max 5.76Mbps(UL)</w:t>
            </w:r>
          </w:p>
          <w:p w14:paraId="057AE21A" w14:textId="047A077F" w:rsidR="00304CE9" w:rsidRDefault="004D5CE0" w:rsidP="007F6E5D">
            <w:pPr>
              <w:pStyle w:val="TableText"/>
            </w:pPr>
            <w:bookmarkStart w:id="29" w:name="OLE_LINK15"/>
            <w:r>
              <w:t>LTE-FDD</w:t>
            </w:r>
            <w:r>
              <w:rPr>
                <w:rFonts w:hint="eastAsia"/>
              </w:rPr>
              <w:t>：</w:t>
            </w:r>
            <w:r w:rsidR="0062519B">
              <w:t xml:space="preserve">Cat4, </w:t>
            </w:r>
            <w:r>
              <w:t>Max 150</w:t>
            </w:r>
            <w:proofErr w:type="gramStart"/>
            <w:r>
              <w:t>Mbps(</w:t>
            </w:r>
            <w:proofErr w:type="gramEnd"/>
            <w:r>
              <w:t>DL)/Max 50Mbps(UL)</w:t>
            </w:r>
          </w:p>
          <w:p w14:paraId="5640BFF5" w14:textId="3B7359E8" w:rsidR="00EB4398" w:rsidRPr="00851E0C" w:rsidRDefault="004D5CE0" w:rsidP="007F6E5D">
            <w:pPr>
              <w:pStyle w:val="TableText"/>
            </w:pPr>
            <w:r>
              <w:t>LTE-TDD</w:t>
            </w:r>
            <w:r>
              <w:rPr>
                <w:rFonts w:hint="eastAsia"/>
              </w:rPr>
              <w:t>：</w:t>
            </w:r>
            <w:r w:rsidR="0062519B">
              <w:t>Cat4</w:t>
            </w:r>
            <w:r>
              <w:t>, Max 130</w:t>
            </w:r>
            <w:proofErr w:type="gramStart"/>
            <w:r>
              <w:t>Mbps(</w:t>
            </w:r>
            <w:proofErr w:type="gramEnd"/>
            <w:r>
              <w:t>DL)/Max 30Mbps(UL)</w:t>
            </w:r>
            <w:bookmarkEnd w:id="29"/>
          </w:p>
        </w:tc>
      </w:tr>
      <w:tr w:rsidR="00304CE9" w14:paraId="70C13685" w14:textId="77777777" w:rsidTr="00304CE9">
        <w:tc>
          <w:tcPr>
            <w:tcW w:w="979" w:type="pct"/>
          </w:tcPr>
          <w:p w14:paraId="60A93D2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功率等级</w:t>
            </w:r>
          </w:p>
        </w:tc>
        <w:tc>
          <w:tcPr>
            <w:tcW w:w="4021" w:type="pct"/>
          </w:tcPr>
          <w:p w14:paraId="579B9D7D" w14:textId="77777777" w:rsidR="00304CE9" w:rsidRDefault="004D5CE0" w:rsidP="007F6E5D">
            <w:pPr>
              <w:pStyle w:val="TableText"/>
            </w:pPr>
            <w:r>
              <w:t>EGSM900</w:t>
            </w:r>
            <w:r>
              <w:rPr>
                <w:rFonts w:hint="eastAsia"/>
              </w:rPr>
              <w:t>：</w:t>
            </w:r>
            <w:r>
              <w:t>+33dBm (Power Class 4)</w:t>
            </w:r>
          </w:p>
          <w:p w14:paraId="07F5B794" w14:textId="77777777" w:rsidR="00304CE9" w:rsidRDefault="004D5CE0" w:rsidP="007F6E5D">
            <w:pPr>
              <w:pStyle w:val="TableText"/>
            </w:pPr>
            <w:r>
              <w:t>DCS1800</w:t>
            </w:r>
            <w:r>
              <w:rPr>
                <w:rFonts w:hint="eastAsia"/>
              </w:rPr>
              <w:t>：</w:t>
            </w:r>
            <w:r>
              <w:t>+30dBm (Power Class 1)</w:t>
            </w:r>
          </w:p>
          <w:p w14:paraId="78906335" w14:textId="77777777" w:rsidR="00304CE9" w:rsidRDefault="004D5CE0" w:rsidP="007F6E5D">
            <w:pPr>
              <w:pStyle w:val="TableText"/>
            </w:pPr>
            <w:r>
              <w:t>EDGE 900MHz</w:t>
            </w:r>
            <w:r>
              <w:rPr>
                <w:rFonts w:hint="eastAsia"/>
              </w:rPr>
              <w:t>：</w:t>
            </w:r>
            <w:r>
              <w:t>+27dBm (Power Class E2)</w:t>
            </w:r>
          </w:p>
          <w:p w14:paraId="563ADC2B" w14:textId="77777777" w:rsidR="00304CE9" w:rsidRDefault="004D5CE0" w:rsidP="007F6E5D">
            <w:pPr>
              <w:pStyle w:val="TableText"/>
            </w:pPr>
            <w:r>
              <w:t>EDGE1800MHz</w:t>
            </w:r>
            <w:r>
              <w:rPr>
                <w:rFonts w:hint="eastAsia"/>
              </w:rPr>
              <w:t>：</w:t>
            </w:r>
            <w:r>
              <w:t>+26dBm (Power Class E2)</w:t>
            </w:r>
          </w:p>
          <w:p w14:paraId="2B1D3776" w14:textId="77777777" w:rsidR="00304CE9" w:rsidRDefault="004D5CE0" w:rsidP="007F6E5D">
            <w:pPr>
              <w:pStyle w:val="TableText"/>
            </w:pPr>
            <w:r>
              <w:t>WCDMA</w:t>
            </w:r>
            <w:r>
              <w:rPr>
                <w:rFonts w:hint="eastAsia"/>
              </w:rPr>
              <w:t>：</w:t>
            </w:r>
            <w:r>
              <w:t>+23dBm (Power Class 3)</w:t>
            </w:r>
          </w:p>
          <w:p w14:paraId="1AE57B8B" w14:textId="77777777" w:rsidR="00304CE9" w:rsidRDefault="004D5CE0" w:rsidP="007F6E5D">
            <w:pPr>
              <w:pStyle w:val="TableText"/>
              <w:rPr>
                <w:highlight w:val="yellow"/>
              </w:rPr>
            </w:pPr>
            <w:r>
              <w:t>LTE</w:t>
            </w:r>
            <w:r>
              <w:rPr>
                <w:rFonts w:hint="eastAsia"/>
              </w:rPr>
              <w:t>：</w:t>
            </w:r>
            <w:r>
              <w:t>+23</w:t>
            </w:r>
            <w:proofErr w:type="gramStart"/>
            <w:r>
              <w:t>dBm(</w:t>
            </w:r>
            <w:proofErr w:type="gramEnd"/>
            <w:r>
              <w:t>Power Class 3)</w:t>
            </w:r>
          </w:p>
        </w:tc>
      </w:tr>
      <w:tr w:rsidR="00304CE9" w14:paraId="6456F53F" w14:textId="77777777" w:rsidTr="00304CE9">
        <w:tc>
          <w:tcPr>
            <w:tcW w:w="979" w:type="pct"/>
            <w:vMerge w:val="restart"/>
          </w:tcPr>
          <w:p w14:paraId="3F5580E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应用接口</w:t>
            </w:r>
          </w:p>
        </w:tc>
        <w:tc>
          <w:tcPr>
            <w:tcW w:w="4021" w:type="pct"/>
          </w:tcPr>
          <w:p w14:paraId="4E3F1009" w14:textId="1FEE5B79" w:rsidR="00304CE9" w:rsidRDefault="004D5CE0" w:rsidP="007F6E5D">
            <w:pPr>
              <w:pStyle w:val="TableText"/>
            </w:pPr>
            <w:r>
              <w:t>2G/3G/4G</w:t>
            </w:r>
            <w:r>
              <w:rPr>
                <w:rFonts w:hint="eastAsia"/>
              </w:rPr>
              <w:t>天线、分集接收天线、</w:t>
            </w: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天</w:t>
            </w:r>
            <w:r>
              <w:t>线</w:t>
            </w:r>
            <w:r>
              <w:rPr>
                <w:rFonts w:hint="eastAsia"/>
              </w:rPr>
              <w:t>。各天线的特征阻抗均为</w:t>
            </w:r>
            <w:r>
              <w:t>50Ω</w:t>
            </w:r>
            <w:r>
              <w:rPr>
                <w:rFonts w:hint="eastAsia"/>
              </w:rPr>
              <w:t>。</w:t>
            </w:r>
          </w:p>
        </w:tc>
      </w:tr>
      <w:tr w:rsidR="00304CE9" w14:paraId="443C35A3" w14:textId="77777777" w:rsidTr="00304CE9">
        <w:tc>
          <w:tcPr>
            <w:tcW w:w="979" w:type="pct"/>
            <w:vMerge/>
          </w:tcPr>
          <w:p w14:paraId="770B52C4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08732417" w14:textId="5AE71DFF" w:rsidR="00304CE9" w:rsidRDefault="004D5CE0" w:rsidP="00C12118">
            <w:pPr>
              <w:pStyle w:val="TableText"/>
            </w:pPr>
            <w:r>
              <w:t>3</w:t>
            </w:r>
            <w:r>
              <w:rPr>
                <w:rFonts w:hint="eastAsia"/>
              </w:rPr>
              <w:t>个</w:t>
            </w:r>
            <w:r>
              <w:t>UART</w:t>
            </w:r>
            <w:r>
              <w:rPr>
                <w:rFonts w:hint="eastAsia"/>
              </w:rPr>
              <w:t>口。</w:t>
            </w:r>
          </w:p>
        </w:tc>
      </w:tr>
      <w:tr w:rsidR="00304CE9" w14:paraId="26663968" w14:textId="77777777" w:rsidTr="00304CE9">
        <w:tc>
          <w:tcPr>
            <w:tcW w:w="979" w:type="pct"/>
            <w:vMerge/>
          </w:tcPr>
          <w:p w14:paraId="54E2794B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0F540C3D" w14:textId="77777777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USIM</w:t>
            </w:r>
            <w:r>
              <w:rPr>
                <w:rFonts w:hint="eastAsia"/>
              </w:rPr>
              <w:t>接口，可自适应</w:t>
            </w:r>
            <w:r>
              <w:t>1.8V/</w:t>
            </w:r>
            <w:r>
              <w:rPr>
                <w:rFonts w:hint="eastAsia"/>
              </w:rPr>
              <w:t>3.0</w:t>
            </w:r>
            <w:r>
              <w:t>V</w:t>
            </w:r>
            <w:r>
              <w:rPr>
                <w:rFonts w:hint="eastAsia"/>
              </w:rPr>
              <w:t>。</w:t>
            </w:r>
          </w:p>
        </w:tc>
      </w:tr>
      <w:tr w:rsidR="00304CE9" w14:paraId="1FD0B566" w14:textId="77777777" w:rsidTr="00304CE9">
        <w:tc>
          <w:tcPr>
            <w:tcW w:w="979" w:type="pct"/>
            <w:vMerge/>
          </w:tcPr>
          <w:p w14:paraId="3AB51BEE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0FD486F" w14:textId="77777777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USB2.0</w:t>
            </w:r>
            <w:r>
              <w:rPr>
                <w:rFonts w:hint="eastAsia"/>
              </w:rPr>
              <w:t>接口。</w:t>
            </w:r>
          </w:p>
        </w:tc>
      </w:tr>
      <w:tr w:rsidR="00304CE9" w14:paraId="32AF4F0F" w14:textId="77777777" w:rsidTr="00304CE9">
        <w:tc>
          <w:tcPr>
            <w:tcW w:w="979" w:type="pct"/>
            <w:vMerge/>
          </w:tcPr>
          <w:p w14:paraId="24CBD330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3A7196B4" w14:textId="77777777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SDIO</w:t>
            </w:r>
            <w:r>
              <w:rPr>
                <w:rFonts w:ascii="宋体" w:cs="宋体" w:hint="eastAsia"/>
              </w:rPr>
              <w:t>接口</w:t>
            </w:r>
            <w:r>
              <w:rPr>
                <w:rFonts w:hint="eastAsia"/>
              </w:rPr>
              <w:t>。</w:t>
            </w:r>
          </w:p>
        </w:tc>
      </w:tr>
      <w:tr w:rsidR="00304CE9" w14:paraId="230BD3E0" w14:textId="77777777" w:rsidTr="00304CE9">
        <w:tc>
          <w:tcPr>
            <w:tcW w:w="979" w:type="pct"/>
            <w:vMerge/>
          </w:tcPr>
          <w:p w14:paraId="0A78B9DC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47EE45E" w14:textId="426FA556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ascii="宋体" w:cs="宋体" w:hint="eastAsia"/>
              </w:rPr>
              <w:t>接口。</w:t>
            </w:r>
          </w:p>
        </w:tc>
      </w:tr>
      <w:tr w:rsidR="00304CE9" w14:paraId="573F2287" w14:textId="77777777" w:rsidTr="00304CE9">
        <w:tc>
          <w:tcPr>
            <w:tcW w:w="979" w:type="pct"/>
            <w:vMerge/>
          </w:tcPr>
          <w:p w14:paraId="17CBF72B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06D5E858" w14:textId="77777777" w:rsidR="00304CE9" w:rsidRDefault="004D5CE0" w:rsidP="007F6E5D">
            <w:pPr>
              <w:pStyle w:val="TableText"/>
              <w:rPr>
                <w:rFonts w:ascii="宋体" w:cs="宋体"/>
              </w:rPr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PCM/I2S</w:t>
            </w:r>
            <w:r>
              <w:rPr>
                <w:rFonts w:ascii="宋体" w:cs="宋体" w:hint="eastAsia"/>
              </w:rPr>
              <w:t>接口。</w:t>
            </w:r>
          </w:p>
        </w:tc>
      </w:tr>
      <w:tr w:rsidR="00304CE9" w14:paraId="02D6DCB4" w14:textId="77777777" w:rsidTr="00304CE9">
        <w:tc>
          <w:tcPr>
            <w:tcW w:w="979" w:type="pct"/>
            <w:vMerge/>
          </w:tcPr>
          <w:p w14:paraId="2C1C757A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AD39A6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RMII</w:t>
            </w:r>
            <w:r>
              <w:t>/RGMII</w:t>
            </w:r>
            <w:r>
              <w:rPr>
                <w:rFonts w:hint="eastAsia"/>
              </w:rPr>
              <w:t>接口。</w:t>
            </w:r>
          </w:p>
        </w:tc>
      </w:tr>
      <w:tr w:rsidR="00304CE9" w14:paraId="37DFAAFE" w14:textId="77777777" w:rsidTr="00304CE9">
        <w:tc>
          <w:tcPr>
            <w:tcW w:w="979" w:type="pct"/>
            <w:vMerge/>
          </w:tcPr>
          <w:p w14:paraId="07DD87DD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8B1CBAE" w14:textId="3A751065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SPI</w:t>
            </w:r>
            <w:r w:rsidR="00FB6549">
              <w:rPr>
                <w:rFonts w:hint="eastAsia"/>
              </w:rPr>
              <w:t>接口，默认</w:t>
            </w:r>
            <w:r>
              <w:rPr>
                <w:rFonts w:hint="eastAsia"/>
              </w:rPr>
              <w:t>支持主模式。</w:t>
            </w:r>
          </w:p>
        </w:tc>
      </w:tr>
      <w:tr w:rsidR="00304CE9" w14:paraId="6EBC6B47" w14:textId="77777777" w:rsidTr="00304CE9">
        <w:tc>
          <w:tcPr>
            <w:tcW w:w="979" w:type="pct"/>
            <w:vMerge/>
          </w:tcPr>
          <w:p w14:paraId="1AAFA632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F87906C" w14:textId="2B6AC4BA" w:rsidR="00304CE9" w:rsidRDefault="004D5CE0" w:rsidP="007F6E5D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I2C</w:t>
            </w:r>
            <w:r>
              <w:rPr>
                <w:rFonts w:hint="eastAsia"/>
              </w:rPr>
              <w:t>接口，</w:t>
            </w:r>
            <w:r w:rsidR="00FB6549">
              <w:rPr>
                <w:rFonts w:hint="eastAsia"/>
              </w:rPr>
              <w:t>默认</w:t>
            </w:r>
            <w:r>
              <w:rPr>
                <w:rFonts w:hint="eastAsia"/>
              </w:rPr>
              <w:t>支持主模式。</w:t>
            </w:r>
          </w:p>
        </w:tc>
      </w:tr>
      <w:tr w:rsidR="00304CE9" w14:paraId="158DD21E" w14:textId="77777777" w:rsidTr="00304CE9">
        <w:tc>
          <w:tcPr>
            <w:tcW w:w="979" w:type="pct"/>
            <w:vMerge/>
          </w:tcPr>
          <w:p w14:paraId="4D6C8026" w14:textId="77777777" w:rsidR="00304CE9" w:rsidRDefault="00304CE9" w:rsidP="007F6E5D">
            <w:pPr>
              <w:pStyle w:val="TableText"/>
            </w:pPr>
          </w:p>
        </w:tc>
        <w:tc>
          <w:tcPr>
            <w:tcW w:w="4021" w:type="pct"/>
          </w:tcPr>
          <w:p w14:paraId="567D074C" w14:textId="1B920688" w:rsidR="00304CE9" w:rsidRDefault="004D5CE0" w:rsidP="004B5699">
            <w:pPr>
              <w:pStyle w:val="TableText"/>
            </w:pPr>
            <w:r>
              <w:t>1</w:t>
            </w:r>
            <w:r>
              <w:rPr>
                <w:rFonts w:hint="eastAsia"/>
              </w:rPr>
              <w:t>个</w:t>
            </w:r>
            <w:r>
              <w:t>PCIe</w:t>
            </w:r>
            <w:r>
              <w:rPr>
                <w:rFonts w:hint="eastAsia"/>
              </w:rPr>
              <w:t xml:space="preserve"> </w:t>
            </w:r>
            <w:r>
              <w:t xml:space="preserve">Gen1 </w:t>
            </w:r>
            <w:r>
              <w:rPr>
                <w:rFonts w:hint="eastAsia"/>
              </w:rPr>
              <w:t>接口，只支持</w:t>
            </w:r>
            <w:r w:rsidR="004B5699">
              <w:rPr>
                <w:rFonts w:hint="eastAsia"/>
              </w:rPr>
              <w:t>主</w:t>
            </w:r>
            <w:r>
              <w:rPr>
                <w:rFonts w:hint="eastAsia"/>
              </w:rPr>
              <w:t>模式</w:t>
            </w:r>
            <w:r>
              <w:t>。</w:t>
            </w:r>
          </w:p>
        </w:tc>
      </w:tr>
      <w:tr w:rsidR="00304CE9" w14:paraId="2BAD7FEE" w14:textId="77777777" w:rsidTr="00304CE9">
        <w:tc>
          <w:tcPr>
            <w:tcW w:w="979" w:type="pct"/>
          </w:tcPr>
          <w:p w14:paraId="7CC284C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AT</w:t>
            </w:r>
            <w:r>
              <w:rPr>
                <w:rFonts w:hint="eastAsia"/>
              </w:rPr>
              <w:t>命令</w:t>
            </w:r>
          </w:p>
        </w:tc>
        <w:tc>
          <w:tcPr>
            <w:tcW w:w="4021" w:type="pct"/>
          </w:tcPr>
          <w:p w14:paraId="4D6C3210" w14:textId="77777777" w:rsidR="00304CE9" w:rsidRDefault="004D5CE0" w:rsidP="007F6E5D">
            <w:pPr>
              <w:pStyle w:val="TableText"/>
            </w:pPr>
            <w:r>
              <w:t>3</w:t>
            </w:r>
            <w:r>
              <w:rPr>
                <w:rFonts w:hint="eastAsia"/>
              </w:rPr>
              <w:t>GPP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>lease 9</w:t>
            </w:r>
          </w:p>
          <w:p w14:paraId="4AC9682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有方扩展指令</w:t>
            </w:r>
          </w:p>
        </w:tc>
      </w:tr>
      <w:tr w:rsidR="00304CE9" w14:paraId="6414EDA8" w14:textId="77777777" w:rsidTr="00304CE9">
        <w:tc>
          <w:tcPr>
            <w:tcW w:w="979" w:type="pct"/>
          </w:tcPr>
          <w:p w14:paraId="3A11862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短信</w:t>
            </w:r>
          </w:p>
        </w:tc>
        <w:tc>
          <w:tcPr>
            <w:tcW w:w="4021" w:type="pct"/>
          </w:tcPr>
          <w:p w14:paraId="4D557FC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DU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TXT</w:t>
            </w:r>
          </w:p>
        </w:tc>
      </w:tr>
      <w:tr w:rsidR="00304CE9" w14:paraId="5956DEA4" w14:textId="77777777" w:rsidTr="00304CE9">
        <w:tc>
          <w:tcPr>
            <w:tcW w:w="979" w:type="pct"/>
          </w:tcPr>
          <w:p w14:paraId="11EE2E7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数据</w:t>
            </w:r>
          </w:p>
        </w:tc>
        <w:tc>
          <w:tcPr>
            <w:tcW w:w="4021" w:type="pct"/>
          </w:tcPr>
          <w:p w14:paraId="797A067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PPP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RNDIS</w:t>
            </w:r>
          </w:p>
        </w:tc>
      </w:tr>
      <w:tr w:rsidR="00304CE9" w14:paraId="44AE315C" w14:textId="77777777" w:rsidTr="00304CE9">
        <w:tc>
          <w:tcPr>
            <w:tcW w:w="979" w:type="pct"/>
          </w:tcPr>
          <w:p w14:paraId="74A82A7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协议</w:t>
            </w:r>
          </w:p>
        </w:tc>
        <w:tc>
          <w:tcPr>
            <w:tcW w:w="4021" w:type="pct"/>
          </w:tcPr>
          <w:p w14:paraId="727319B5" w14:textId="77777777" w:rsidR="00304CE9" w:rsidRDefault="004D5CE0" w:rsidP="007F6E5D">
            <w:pPr>
              <w:pStyle w:val="TableText"/>
            </w:pPr>
            <w:r>
              <w:t>TCP/TCPS</w:t>
            </w:r>
            <w:r>
              <w:rPr>
                <w:rFonts w:hint="eastAsia"/>
              </w:rPr>
              <w:t>、</w:t>
            </w:r>
            <w:r>
              <w:t>UDP</w:t>
            </w:r>
            <w:r>
              <w:rPr>
                <w:rFonts w:hint="eastAsia"/>
              </w:rPr>
              <w:t>、</w:t>
            </w:r>
            <w:r>
              <w:t>HTTP/HTTPS</w:t>
            </w:r>
            <w:r>
              <w:rPr>
                <w:rFonts w:hint="eastAsia"/>
              </w:rPr>
              <w:t>、</w:t>
            </w:r>
            <w:r>
              <w:t>FTP</w:t>
            </w:r>
            <w:r>
              <w:rPr>
                <w:rFonts w:hint="eastAsia"/>
              </w:rPr>
              <w:t>、</w:t>
            </w:r>
            <w:r>
              <w:t>MQTT</w:t>
            </w:r>
          </w:p>
        </w:tc>
      </w:tr>
      <w:tr w:rsidR="00304CE9" w14:paraId="38DA0C8B" w14:textId="77777777" w:rsidTr="00304CE9">
        <w:tc>
          <w:tcPr>
            <w:tcW w:w="979" w:type="pct"/>
          </w:tcPr>
          <w:p w14:paraId="69A872F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认证</w:t>
            </w:r>
          </w:p>
        </w:tc>
        <w:tc>
          <w:tcPr>
            <w:tcW w:w="4021" w:type="pct"/>
          </w:tcPr>
          <w:p w14:paraId="7E4F075A" w14:textId="69CF3F90" w:rsidR="000C652F" w:rsidRDefault="004D5CE0" w:rsidP="00C64A05">
            <w:pPr>
              <w:pStyle w:val="TableText"/>
            </w:pPr>
            <w:r>
              <w:rPr>
                <w:rFonts w:hint="eastAsia"/>
              </w:rPr>
              <w:t>CCC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SRRC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CTA</w:t>
            </w:r>
            <w:r>
              <w:rPr>
                <w:rFonts w:hint="eastAsia"/>
              </w:rPr>
              <w:t>、</w:t>
            </w:r>
            <w:r w:rsidR="00C64A05">
              <w:rPr>
                <w:rFonts w:hint="eastAsia"/>
              </w:rPr>
              <w:t xml:space="preserve">CE </w:t>
            </w:r>
            <w:r w:rsidR="00C64A05">
              <w:rPr>
                <w:rFonts w:hint="eastAsia"/>
              </w:rPr>
              <w:t>、</w:t>
            </w:r>
            <w:r>
              <w:rPr>
                <w:rFonts w:hint="eastAsia"/>
              </w:rPr>
              <w:t>RoH</w:t>
            </w:r>
            <w:r>
              <w:t>S</w:t>
            </w:r>
          </w:p>
        </w:tc>
      </w:tr>
    </w:tbl>
    <w:p w14:paraId="70592075" w14:textId="77777777" w:rsidR="00304CE9" w:rsidRDefault="00304CE9">
      <w:pPr>
        <w:pStyle w:val="afc"/>
        <w:sectPr w:rsidR="00304CE9">
          <w:headerReference w:type="even" r:id="rId29"/>
          <w:headerReference w:type="default" r:id="rId30"/>
          <w:headerReference w:type="first" r:id="rId31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  <w:bookmarkStart w:id="30" w:name="_Toc519690648"/>
    </w:p>
    <w:p w14:paraId="263F2B41" w14:textId="77777777" w:rsidR="00304CE9" w:rsidRDefault="004D5CE0">
      <w:pPr>
        <w:pStyle w:val="1"/>
      </w:pPr>
      <w:bookmarkStart w:id="31" w:name="_Toc139025555"/>
      <w:r>
        <w:rPr>
          <w:rFonts w:hint="eastAsia"/>
        </w:rPr>
        <w:lastRenderedPageBreak/>
        <w:t>参考</w:t>
      </w:r>
      <w:r>
        <w:t>标准</w:t>
      </w:r>
      <w:bookmarkEnd w:id="31"/>
    </w:p>
    <w:p w14:paraId="606B351A" w14:textId="6DC96EA8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-514383670"/>
          <w:placeholder>
            <w:docPart w:val="DB4CC44498B04B9DB3AC3BCFE42E2B84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>模组</w:t>
      </w:r>
      <w:r w:rsidR="004D5CE0">
        <w:rPr>
          <w:rFonts w:hint="eastAsia"/>
        </w:rPr>
        <w:t>设计时参考</w:t>
      </w:r>
      <w:r w:rsidR="004D5CE0">
        <w:t>以下标准：</w:t>
      </w:r>
    </w:p>
    <w:p w14:paraId="7A78DB9A" w14:textId="77777777" w:rsidR="002A0013" w:rsidRDefault="002A0013">
      <w:pPr>
        <w:pStyle w:val="ItemList"/>
      </w:pPr>
      <w:bookmarkStart w:id="32" w:name="OLE_LINK38"/>
      <w:r>
        <w:t>3GPP TS 36.521-1 V9.7.0 User Equipment (UE) conformance specification; Radio transmission and reception; Part 3: Radio Resource Management (RRM) conformance testing</w:t>
      </w:r>
    </w:p>
    <w:p w14:paraId="098D8E2C" w14:textId="77777777" w:rsidR="002A0013" w:rsidRDefault="002A0013">
      <w:pPr>
        <w:pStyle w:val="ItemList"/>
      </w:pPr>
      <w:r>
        <w:rPr>
          <w:rFonts w:hint="eastAsia"/>
        </w:rPr>
        <w:t>3GPP TS 36.124 V</w:t>
      </w:r>
      <w:r>
        <w:t>9.2</w:t>
      </w:r>
      <w:r>
        <w:rPr>
          <w:rFonts w:hint="eastAsia"/>
        </w:rPr>
        <w:t xml:space="preserve">.0 </w:t>
      </w:r>
      <w:proofErr w:type="spellStart"/>
      <w:r>
        <w:rPr>
          <w:rFonts w:hint="eastAsia"/>
        </w:rPr>
        <w:t>ElectroMagnetic</w:t>
      </w:r>
      <w:proofErr w:type="spellEnd"/>
      <w:r>
        <w:rPr>
          <w:rFonts w:hint="eastAsia"/>
        </w:rPr>
        <w:t xml:space="preserve"> Compatibility (EMC) requirements for mobile terminals and ancillary equipment</w:t>
      </w:r>
    </w:p>
    <w:p w14:paraId="1693DEC4" w14:textId="77777777" w:rsidR="002A0013" w:rsidRDefault="002A0013">
      <w:pPr>
        <w:pStyle w:val="ItemList"/>
      </w:pPr>
      <w:r>
        <w:rPr>
          <w:rFonts w:hint="eastAsia"/>
        </w:rPr>
        <w:t>3GPP TS 21.111 V</w:t>
      </w:r>
      <w:r>
        <w:t>9</w:t>
      </w:r>
      <w:r>
        <w:rPr>
          <w:rFonts w:hint="eastAsia"/>
        </w:rPr>
        <w:t xml:space="preserve">.0.0 USIM and IC card requirements </w:t>
      </w:r>
    </w:p>
    <w:p w14:paraId="41D5C232" w14:textId="77777777" w:rsidR="002A0013" w:rsidRDefault="002A0013">
      <w:pPr>
        <w:pStyle w:val="ItemList"/>
      </w:pPr>
      <w:r>
        <w:rPr>
          <w:rFonts w:hint="eastAsia"/>
        </w:rPr>
        <w:t>3GPP TS 51.011 V4.15.0 Specification of the Subscriber Identity Module -Mobile Equipment (SIM - ME) interface</w:t>
      </w:r>
    </w:p>
    <w:p w14:paraId="4087CC75" w14:textId="77777777" w:rsidR="002A0013" w:rsidRDefault="002A0013">
      <w:pPr>
        <w:pStyle w:val="ItemList"/>
      </w:pPr>
      <w:r>
        <w:t>3GPP TS 31.102 V9.10.0 Characteristics of the Universal Subscriber Identity Module (USIM) application</w:t>
      </w:r>
    </w:p>
    <w:p w14:paraId="34BB8B9B" w14:textId="77777777" w:rsidR="002A0013" w:rsidRDefault="002A0013">
      <w:pPr>
        <w:pStyle w:val="ItemList"/>
      </w:pPr>
      <w:r>
        <w:t>3GPP TS 31.111 V9.11.0 Universal Subscriber Identity Module (USIM) Application Toolkit (USAT)</w:t>
      </w:r>
    </w:p>
    <w:p w14:paraId="19E790C1" w14:textId="77777777" w:rsidR="002A0013" w:rsidRDefault="002A0013">
      <w:pPr>
        <w:pStyle w:val="ItemList"/>
      </w:pPr>
      <w:r>
        <w:t>3GPP TS 27.007 V9.4.0 AT command set for User Equipment (UE)</w:t>
      </w:r>
    </w:p>
    <w:p w14:paraId="63A8EE9D" w14:textId="77777777" w:rsidR="002A0013" w:rsidRDefault="002A0013">
      <w:pPr>
        <w:pStyle w:val="ItemList"/>
      </w:pPr>
      <w:r>
        <w:t>3GPP TS 27.005 V9.0.0 Use of Data Terminal Equipment – Data Circuit terminating Equipment (DTE - DCE) interface for Short Message Service (SMS) and Cell Broadcast Service (CBS)</w:t>
      </w:r>
      <w:bookmarkEnd w:id="32"/>
    </w:p>
    <w:p w14:paraId="62D6E735" w14:textId="77777777" w:rsidR="002A0013" w:rsidRDefault="002A0013" w:rsidP="00590DB0">
      <w:pPr>
        <w:pStyle w:val="ItemList"/>
      </w:pPr>
      <w:r>
        <w:rPr>
          <w:rFonts w:hint="eastAsia"/>
        </w:rPr>
        <w:t>3GPP TS 34.121-1 V</w:t>
      </w:r>
      <w:r>
        <w:t>7.5</w:t>
      </w:r>
      <w:r>
        <w:rPr>
          <w:rFonts w:hint="eastAsia"/>
        </w:rPr>
        <w:t xml:space="preserve">.0 User Equipment (UE) conformance </w:t>
      </w:r>
      <w:proofErr w:type="spellStart"/>
      <w:proofErr w:type="gramStart"/>
      <w:r>
        <w:rPr>
          <w:rFonts w:hint="eastAsia"/>
        </w:rPr>
        <w:t>specification;Radio</w:t>
      </w:r>
      <w:proofErr w:type="spellEnd"/>
      <w:proofErr w:type="gramEnd"/>
      <w:r>
        <w:rPr>
          <w:rFonts w:hint="eastAsia"/>
        </w:rPr>
        <w:t xml:space="preserve"> transmission and reception (FDD);Part 1: Conformance specification</w:t>
      </w:r>
    </w:p>
    <w:p w14:paraId="6970C4DA" w14:textId="77777777" w:rsidR="002A0013" w:rsidRDefault="002A0013" w:rsidP="00590DB0">
      <w:pPr>
        <w:pStyle w:val="ItemList"/>
      </w:pPr>
      <w:r w:rsidRPr="00B1434E">
        <w:t xml:space="preserve">3GPP TS 51.010-1 v4.5.0 Mobile Station (MS) conformance </w:t>
      </w:r>
      <w:proofErr w:type="spellStart"/>
      <w:proofErr w:type="gramStart"/>
      <w:r w:rsidRPr="00B1434E">
        <w:t>specification;Part</w:t>
      </w:r>
      <w:proofErr w:type="spellEnd"/>
      <w:proofErr w:type="gramEnd"/>
      <w:r w:rsidRPr="00B1434E">
        <w:t xml:space="preserve"> 1: Conformance specification</w:t>
      </w:r>
    </w:p>
    <w:p w14:paraId="4B35BB04" w14:textId="77777777" w:rsidR="00304CE9" w:rsidRPr="002A0013" w:rsidRDefault="00304CE9" w:rsidP="0046641A">
      <w:pPr>
        <w:pStyle w:val="ItemList"/>
        <w:numPr>
          <w:ilvl w:val="0"/>
          <w:numId w:val="0"/>
        </w:numPr>
        <w:ind w:left="420"/>
        <w:sectPr w:rsidR="00304CE9" w:rsidRPr="002A0013">
          <w:footerReference w:type="default" r:id="rId32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67546AC2" w14:textId="4F50931B" w:rsidR="00304CE9" w:rsidRDefault="004D5CE0" w:rsidP="00020DD0">
      <w:pPr>
        <w:pStyle w:val="1"/>
      </w:pPr>
      <w:bookmarkStart w:id="33" w:name="_Toc139025556"/>
      <w:r>
        <w:rPr>
          <w:rFonts w:hint="eastAsia"/>
        </w:rPr>
        <w:lastRenderedPageBreak/>
        <w:t>模组管脚</w:t>
      </w:r>
      <w:bookmarkEnd w:id="30"/>
      <w:bookmarkEnd w:id="33"/>
    </w:p>
    <w:p w14:paraId="2C907A4E" w14:textId="7D0025C3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868106848"/>
          <w:placeholder>
            <w:docPart w:val="7D89A7EFBDF64CF9985B1BD05585B46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共</w:t>
      </w:r>
      <w:r w:rsidR="004D5CE0">
        <w:t>192</w:t>
      </w:r>
      <w:r w:rsidR="004D5CE0">
        <w:rPr>
          <w:rFonts w:hint="eastAsia"/>
        </w:rPr>
        <w:t>个管脚，焊盘采用</w:t>
      </w:r>
      <w:r w:rsidR="004D5CE0">
        <w:t>LGA</w:t>
      </w:r>
      <w:r w:rsidR="004D5CE0">
        <w:rPr>
          <w:rFonts w:hint="eastAsia"/>
        </w:rPr>
        <w:t>封装。</w:t>
      </w:r>
    </w:p>
    <w:p w14:paraId="3DB0D668" w14:textId="55DE9A71" w:rsidR="00304CE9" w:rsidRDefault="004D5CE0" w:rsidP="00020DD0">
      <w:pPr>
        <w:pStyle w:val="20"/>
      </w:pPr>
      <w:bookmarkStart w:id="34" w:name="_Toc519690649"/>
      <w:bookmarkStart w:id="35" w:name="_Toc139025557"/>
      <w:proofErr w:type="spellStart"/>
      <w:r>
        <w:rPr>
          <w:rFonts w:hint="eastAsia"/>
        </w:rPr>
        <w:t>管脚布局</w:t>
      </w:r>
      <w:bookmarkEnd w:id="34"/>
      <w:bookmarkEnd w:id="35"/>
      <w:proofErr w:type="spellEnd"/>
    </w:p>
    <w:p w14:paraId="441E25FA" w14:textId="4BEEE0E1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-747879128"/>
          <w:placeholder>
            <w:docPart w:val="86321FD7B9044E4DABD67BA63E20EF86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模组管脚布局如下图所示。</w:t>
      </w:r>
    </w:p>
    <w:bookmarkStart w:id="36" w:name="_Toc519690816"/>
    <w:bookmarkStart w:id="37" w:name="_Ref110968838"/>
    <w:bookmarkStart w:id="38" w:name="_Toc139025496"/>
    <w:p w14:paraId="53A3CBA0" w14:textId="61E615E0" w:rsidR="00304CE9" w:rsidRDefault="00000000">
      <w:pPr>
        <w:pStyle w:val="FigureDescription"/>
      </w:pPr>
      <w:sdt>
        <w:sdtPr>
          <w:rPr>
            <w:rFonts w:hint="eastAsia"/>
          </w:rPr>
          <w:alias w:val="关键词"/>
          <w:id w:val="-960946448"/>
          <w:placeholder>
            <w:docPart w:val="64AF6A5F61EA46BE984087C359560F54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管脚定义</w:t>
      </w:r>
      <w:bookmarkEnd w:id="36"/>
      <w:r w:rsidR="004D5CE0">
        <w:rPr>
          <w:rFonts w:hint="eastAsia"/>
        </w:rPr>
        <w:t>（俯视图）</w:t>
      </w:r>
      <w:bookmarkEnd w:id="37"/>
      <w:bookmarkEnd w:id="38"/>
    </w:p>
    <w:p w14:paraId="4DC790DE" w14:textId="3573D2A7" w:rsidR="00304CE9" w:rsidRDefault="00271E82" w:rsidP="00020DD0">
      <w:pPr>
        <w:pStyle w:val="Figure"/>
      </w:pPr>
      <w:r>
        <w:object w:dxaOrig="22830" w:dyaOrig="23730" w14:anchorId="430C99A1">
          <v:shape id="_x0000_i1026" type="#_x0000_t75" style="width:431.5pt;height:448.5pt" o:ole="">
            <v:imagedata r:id="rId33" o:title=""/>
          </v:shape>
          <o:OLEObject Type="Embed" ProgID="Visio.Drawing.15" ShapeID="_x0000_i1026" DrawAspect="Content" ObjectID="_1749638525" r:id="rId34"/>
        </w:object>
      </w: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0D058030" w14:textId="77777777">
        <w:trPr>
          <w:trHeight w:val="63"/>
        </w:trPr>
        <w:tc>
          <w:tcPr>
            <w:tcW w:w="993" w:type="dxa"/>
            <w:tcMar>
              <w:top w:w="57" w:type="dxa"/>
            </w:tcMar>
          </w:tcPr>
          <w:p w14:paraId="7C0D6305" w14:textId="77777777" w:rsidR="00304CE9" w:rsidRDefault="004D5CE0">
            <w:pPr>
              <w:pStyle w:val="NotesHeading"/>
              <w:framePr w:wrap="auto"/>
            </w:pPr>
            <w:r>
              <w:lastRenderedPageBreak/>
              <w:drawing>
                <wp:inline distT="0" distB="0" distL="0" distR="0" wp14:anchorId="2A630012" wp14:editId="33068736">
                  <wp:extent cx="441960" cy="359410"/>
                  <wp:effectExtent l="0" t="0" r="0" b="254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6D5E250C" w14:textId="70068E62" w:rsidR="00A2594D" w:rsidRDefault="00A2594D" w:rsidP="00D518C8">
            <w:pPr>
              <w:pStyle w:val="CAUTIONTextList"/>
              <w:tabs>
                <w:tab w:val="clear" w:pos="919"/>
              </w:tabs>
              <w:spacing w:before="120" w:after="120"/>
              <w:ind w:left="360" w:hangingChars="200" w:hanging="360"/>
            </w:pPr>
            <w:r>
              <w:rPr>
                <w:rFonts w:hint="eastAsia"/>
              </w:rPr>
              <w:t>带</w:t>
            </w:r>
            <w:r>
              <w:t>“*”</w:t>
            </w:r>
            <w:r w:rsidR="005D67C9">
              <w:rPr>
                <w:rFonts w:hint="eastAsia"/>
              </w:rPr>
              <w:t>管脚</w:t>
            </w:r>
            <w:r>
              <w:t>，</w:t>
            </w:r>
            <w:r>
              <w:rPr>
                <w:rFonts w:hint="eastAsia"/>
              </w:rPr>
              <w:t>暂</w:t>
            </w:r>
            <w:r>
              <w:t>不支持，</w:t>
            </w:r>
            <w:r>
              <w:rPr>
                <w:rFonts w:hint="eastAsia"/>
              </w:rPr>
              <w:t>功能</w:t>
            </w:r>
            <w:r>
              <w:t>开发中</w:t>
            </w:r>
            <w:r>
              <w:rPr>
                <w:rFonts w:hint="eastAsia"/>
              </w:rPr>
              <w:t>。</w:t>
            </w:r>
          </w:p>
          <w:p w14:paraId="48933CA5" w14:textId="7CB68131" w:rsidR="00D518C8" w:rsidRPr="00D518C8" w:rsidRDefault="00D518C8" w:rsidP="00D518C8">
            <w:pPr>
              <w:pStyle w:val="CAUTIONTextList"/>
              <w:tabs>
                <w:tab w:val="clear" w:pos="919"/>
              </w:tabs>
              <w:spacing w:before="120" w:after="120"/>
              <w:ind w:left="360" w:hangingChars="200" w:hanging="360"/>
            </w:pPr>
            <w:r>
              <w:t>1</w:t>
            </w:r>
            <w:r>
              <w:rPr>
                <w:rFonts w:hint="eastAsia"/>
              </w:rPr>
              <w:t xml:space="preserve"> </w:t>
            </w:r>
            <w:r w:rsidR="006A0A83">
              <w:t xml:space="preserve"> </w:t>
            </w:r>
            <w:r w:rsidR="009B53C1">
              <w:t>WLAN_EN</w:t>
            </w:r>
            <w:r w:rsidR="009B53C1">
              <w:rPr>
                <w:rFonts w:hint="eastAsia"/>
              </w:rPr>
              <w:t>与</w:t>
            </w:r>
            <w:r w:rsidR="009B53C1">
              <w:rPr>
                <w:rFonts w:hint="eastAsia"/>
              </w:rPr>
              <w:t>USB_ID</w:t>
            </w:r>
            <w:r w:rsidR="009B53C1">
              <w:rPr>
                <w:rFonts w:hint="eastAsia"/>
              </w:rPr>
              <w:t>二</w:t>
            </w:r>
            <w:r w:rsidR="009B53C1">
              <w:t>选</w:t>
            </w:r>
            <w:proofErr w:type="gramStart"/>
            <w:r w:rsidR="009B53C1">
              <w:t>一</w:t>
            </w:r>
            <w:proofErr w:type="gramEnd"/>
            <w:r w:rsidR="009B53C1">
              <w:t>，</w:t>
            </w:r>
            <w:r>
              <w:rPr>
                <w:rFonts w:hint="eastAsia"/>
              </w:rPr>
              <w:t>模组</w:t>
            </w:r>
            <w:r>
              <w:t>默认支持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信号</w:t>
            </w:r>
            <w:r>
              <w:t>。</w:t>
            </w:r>
          </w:p>
          <w:p w14:paraId="352FFCE4" w14:textId="0E4FC988" w:rsidR="003B1210" w:rsidRPr="003B1210" w:rsidRDefault="00D518C8" w:rsidP="00D518C8">
            <w:pPr>
              <w:pStyle w:val="CAUTIONTextList"/>
              <w:tabs>
                <w:tab w:val="clear" w:pos="919"/>
              </w:tabs>
              <w:spacing w:before="120" w:after="120"/>
              <w:ind w:left="360" w:hangingChars="200" w:hanging="360"/>
            </w:pPr>
            <w:r>
              <w:t>2</w:t>
            </w:r>
            <w:r>
              <w:rPr>
                <w:rFonts w:hint="eastAsia"/>
              </w:rPr>
              <w:t xml:space="preserve"> </w:t>
            </w:r>
            <w:r w:rsidR="00323AB3">
              <w:rPr>
                <w:rFonts w:hint="eastAsia"/>
              </w:rPr>
              <w:t>带</w:t>
            </w:r>
            <w:r w:rsidR="00323AB3">
              <w:rPr>
                <w:rFonts w:hint="eastAsia"/>
              </w:rPr>
              <w:t>GNSS</w:t>
            </w:r>
            <w:r w:rsidR="00323AB3">
              <w:rPr>
                <w:rFonts w:hint="eastAsia"/>
              </w:rPr>
              <w:t>功能</w:t>
            </w:r>
            <w:r w:rsidR="00323AB3">
              <w:t>的</w:t>
            </w:r>
            <w:r w:rsidR="004A1DE6">
              <w:rPr>
                <w:rFonts w:hint="eastAsia"/>
              </w:rPr>
              <w:t>模组</w:t>
            </w:r>
            <w:r w:rsidR="004D5CE0">
              <w:t>不支持</w:t>
            </w:r>
            <w:r w:rsidR="004D5CE0">
              <w:rPr>
                <w:rFonts w:hint="eastAsia"/>
              </w:rPr>
              <w:t>UART2</w:t>
            </w:r>
            <w:r w:rsidR="004D5CE0">
              <w:rPr>
                <w:rFonts w:hint="eastAsia"/>
              </w:rPr>
              <w:t>接口</w:t>
            </w:r>
            <w:r w:rsidR="004D5CE0">
              <w:t>。</w:t>
            </w:r>
          </w:p>
        </w:tc>
      </w:tr>
    </w:tbl>
    <w:p w14:paraId="2D136231" w14:textId="77777777" w:rsidR="00304CE9" w:rsidRDefault="004D5CE0" w:rsidP="00020DD0">
      <w:pPr>
        <w:pStyle w:val="20"/>
      </w:pPr>
      <w:bookmarkStart w:id="39" w:name="_Toc519690650"/>
      <w:bookmarkStart w:id="40" w:name="_Toc139025558"/>
      <w:proofErr w:type="spellStart"/>
      <w:r>
        <w:rPr>
          <w:rFonts w:hint="eastAsia"/>
        </w:rPr>
        <w:t>管脚说明</w:t>
      </w:r>
      <w:bookmarkEnd w:id="39"/>
      <w:bookmarkEnd w:id="40"/>
      <w:proofErr w:type="spellEnd"/>
    </w:p>
    <w:p w14:paraId="5BAABA54" w14:textId="77777777" w:rsidR="00304CE9" w:rsidRDefault="004D5CE0">
      <w:pPr>
        <w:pStyle w:val="afc"/>
      </w:pPr>
      <w:r>
        <w:t>IO</w:t>
      </w:r>
      <w:r>
        <w:t>类型和直流特性说明如下表所示。</w:t>
      </w:r>
    </w:p>
    <w:p w14:paraId="3FBB2220" w14:textId="0FD906D9" w:rsidR="00304CE9" w:rsidRDefault="004D5CE0">
      <w:pPr>
        <w:pStyle w:val="TableDescription"/>
        <w:numPr>
          <w:ilvl w:val="8"/>
          <w:numId w:val="21"/>
        </w:numPr>
      </w:pPr>
      <w:bookmarkStart w:id="41" w:name="_Toc139025479"/>
      <w:r>
        <w:rPr>
          <w:rFonts w:hint="eastAsia"/>
        </w:rPr>
        <w:t>管脚类型说明</w:t>
      </w:r>
      <w:bookmarkEnd w:id="41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335"/>
        <w:gridCol w:w="8077"/>
      </w:tblGrid>
      <w:tr w:rsidR="00304CE9" w14:paraId="5A113559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0918F7E6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管脚类型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DEAF6F7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管脚类型说明</w:t>
            </w:r>
          </w:p>
        </w:tc>
      </w:tr>
      <w:tr w:rsidR="00304CE9" w14:paraId="6EA5749F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61388C71" w14:textId="77777777" w:rsidR="00304CE9" w:rsidRDefault="004D5CE0" w:rsidP="007F6E5D">
            <w:pPr>
              <w:pStyle w:val="TableText"/>
            </w:pPr>
            <w:r>
              <w:t>AI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170C79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模拟输入。</w:t>
            </w:r>
          </w:p>
        </w:tc>
      </w:tr>
      <w:tr w:rsidR="00304CE9" w14:paraId="5B082CAF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C77DB44" w14:textId="77777777" w:rsidR="00304CE9" w:rsidRDefault="004D5CE0" w:rsidP="007F6E5D">
            <w:pPr>
              <w:pStyle w:val="TableText"/>
            </w:pPr>
            <w:r>
              <w:t>AO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7D23A1E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模拟输出。</w:t>
            </w:r>
          </w:p>
        </w:tc>
      </w:tr>
      <w:tr w:rsidR="00304CE9" w14:paraId="5EF6A349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63A70DEA" w14:textId="77777777" w:rsidR="00304CE9" w:rsidRDefault="004D5CE0" w:rsidP="007F6E5D">
            <w:pPr>
              <w:pStyle w:val="TableText"/>
            </w:pPr>
            <w:r>
              <w:t>AIO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ACDA9C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模拟输入输出。</w:t>
            </w:r>
          </w:p>
        </w:tc>
      </w:tr>
      <w:tr w:rsidR="00304CE9" w14:paraId="0A65D803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36E3149E" w14:textId="77777777" w:rsidR="00304CE9" w:rsidRDefault="004D5CE0" w:rsidP="007F6E5D">
            <w:pPr>
              <w:pStyle w:val="TableText"/>
            </w:pPr>
            <w:r>
              <w:t>B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09AB6D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数字输入输出。</w:t>
            </w:r>
          </w:p>
        </w:tc>
      </w:tr>
      <w:tr w:rsidR="00304CE9" w14:paraId="59B4F222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001CA683" w14:textId="77777777" w:rsidR="00304CE9" w:rsidRDefault="004D5CE0" w:rsidP="007F6E5D">
            <w:pPr>
              <w:pStyle w:val="TableText"/>
            </w:pPr>
            <w:r>
              <w:t>DI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662CA4A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数字输入。</w:t>
            </w:r>
          </w:p>
        </w:tc>
      </w:tr>
      <w:tr w:rsidR="00304CE9" w14:paraId="43025C55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0DB9E051" w14:textId="77777777" w:rsidR="00304CE9" w:rsidRDefault="004D5CE0" w:rsidP="007F6E5D">
            <w:pPr>
              <w:pStyle w:val="TableText"/>
            </w:pPr>
            <w:r>
              <w:t>DO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2EDF2E5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数字输出。</w:t>
            </w:r>
          </w:p>
        </w:tc>
      </w:tr>
      <w:tr w:rsidR="00304CE9" w14:paraId="38672A39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C9D0BB5" w14:textId="77777777" w:rsidR="00304CE9" w:rsidRDefault="004D5CE0" w:rsidP="007F6E5D">
            <w:pPr>
              <w:pStyle w:val="TableText"/>
            </w:pPr>
            <w:r>
              <w:t>PI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3FD70EF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电源输入。</w:t>
            </w:r>
          </w:p>
        </w:tc>
      </w:tr>
      <w:tr w:rsidR="00304CE9" w14:paraId="19B5F620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68CBA186" w14:textId="77777777" w:rsidR="00304CE9" w:rsidRDefault="004D5CE0" w:rsidP="007F6E5D">
            <w:pPr>
              <w:pStyle w:val="TableText"/>
            </w:pPr>
            <w:r>
              <w:t>PO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6700833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电源输出。</w:t>
            </w:r>
          </w:p>
        </w:tc>
      </w:tr>
      <w:tr w:rsidR="00C66F45" w14:paraId="5C32ECAF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300F5AE" w14:textId="58CD3F59" w:rsidR="00C66F45" w:rsidRDefault="00C66F45" w:rsidP="007F6E5D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U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6DDF5FF" w14:textId="39A54340" w:rsidR="00C66F45" w:rsidRDefault="00734799" w:rsidP="007F6E5D">
            <w:pPr>
              <w:pStyle w:val="TableText"/>
            </w:pPr>
            <w:r>
              <w:rPr>
                <w:rFonts w:hint="eastAsia"/>
              </w:rPr>
              <w:t>默认</w:t>
            </w:r>
            <w:r>
              <w:t>上拉</w:t>
            </w:r>
            <w:r w:rsidR="000673F5">
              <w:rPr>
                <w:rFonts w:hint="eastAsia"/>
              </w:rPr>
              <w:t>。</w:t>
            </w:r>
          </w:p>
        </w:tc>
      </w:tr>
      <w:tr w:rsidR="00C66F45" w14:paraId="4E911605" w14:textId="77777777" w:rsidTr="00304CE9">
        <w:tc>
          <w:tcPr>
            <w:tcW w:w="709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08498C6" w14:textId="55040F6C" w:rsidR="00C66F45" w:rsidRDefault="00C66F45" w:rsidP="007F6E5D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4291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09E5C3B1" w14:textId="69731E46" w:rsidR="00C66F45" w:rsidRDefault="00734799" w:rsidP="007F6E5D">
            <w:pPr>
              <w:pStyle w:val="TableText"/>
            </w:pPr>
            <w:r>
              <w:rPr>
                <w:rFonts w:hint="eastAsia"/>
              </w:rPr>
              <w:t>默认</w:t>
            </w:r>
            <w:r>
              <w:t>下拉。</w:t>
            </w:r>
          </w:p>
        </w:tc>
      </w:tr>
    </w:tbl>
    <w:p w14:paraId="74AFDEBF" w14:textId="25109754" w:rsidR="00304CE9" w:rsidRDefault="00304CE9">
      <w:pPr>
        <w:pStyle w:val="afc"/>
        <w:ind w:firstLineChars="0" w:firstLine="0"/>
      </w:pPr>
    </w:p>
    <w:p w14:paraId="1A013D46" w14:textId="0C3077C3" w:rsidR="00304CE9" w:rsidRDefault="004D5CE0">
      <w:pPr>
        <w:pStyle w:val="TableDescription"/>
        <w:numPr>
          <w:ilvl w:val="8"/>
          <w:numId w:val="21"/>
        </w:numPr>
      </w:pPr>
      <w:bookmarkStart w:id="42" w:name="_Ref117602685"/>
      <w:bookmarkStart w:id="43" w:name="_Ref117602705"/>
      <w:bookmarkStart w:id="44" w:name="_Ref117602708"/>
      <w:bookmarkStart w:id="45" w:name="_Ref117602712"/>
      <w:bookmarkStart w:id="46" w:name="_Toc139025480"/>
      <w:r>
        <w:rPr>
          <w:rFonts w:hint="eastAsia"/>
        </w:rPr>
        <w:t>直流</w:t>
      </w:r>
      <w:r>
        <w:t>特性</w:t>
      </w:r>
      <w:r>
        <w:rPr>
          <w:rFonts w:hint="eastAsia"/>
        </w:rPr>
        <w:t>说明</w:t>
      </w:r>
      <w:bookmarkEnd w:id="42"/>
      <w:bookmarkEnd w:id="43"/>
      <w:bookmarkEnd w:id="44"/>
      <w:bookmarkEnd w:id="45"/>
      <w:bookmarkEnd w:id="46"/>
    </w:p>
    <w:tbl>
      <w:tblPr>
        <w:tblStyle w:val="Table"/>
        <w:tblW w:w="5000" w:type="pct"/>
        <w:tblLayout w:type="fixed"/>
        <w:tblLook w:val="04A0" w:firstRow="1" w:lastRow="0" w:firstColumn="1" w:lastColumn="0" w:noHBand="0" w:noVBand="1"/>
      </w:tblPr>
      <w:tblGrid>
        <w:gridCol w:w="1276"/>
        <w:gridCol w:w="851"/>
        <w:gridCol w:w="2268"/>
        <w:gridCol w:w="1841"/>
        <w:gridCol w:w="3176"/>
      </w:tblGrid>
      <w:tr w:rsidR="00532D75" w14:paraId="5BF132D8" w14:textId="77777777" w:rsidTr="004A64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3C9871E2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接口</w:t>
            </w:r>
            <w:r>
              <w:rPr>
                <w:kern w:val="2"/>
              </w:rPr>
              <w:t>类型</w:t>
            </w:r>
          </w:p>
        </w:tc>
        <w:tc>
          <w:tcPr>
            <w:tcW w:w="452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3F55C192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电源域</w:t>
            </w:r>
          </w:p>
        </w:tc>
        <w:tc>
          <w:tcPr>
            <w:tcW w:w="1205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57EFC90B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电源域描述</w:t>
            </w:r>
          </w:p>
        </w:tc>
        <w:tc>
          <w:tcPr>
            <w:tcW w:w="9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25007E05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电源域特性说明</w:t>
            </w:r>
          </w:p>
        </w:tc>
        <w:tc>
          <w:tcPr>
            <w:tcW w:w="1687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EEF432F" w14:textId="77777777" w:rsidR="00304CE9" w:rsidRDefault="004D5CE0">
            <w:pPr>
              <w:pStyle w:val="TableHeading"/>
              <w:rPr>
                <w:kern w:val="2"/>
              </w:rPr>
            </w:pPr>
            <w:r>
              <w:rPr>
                <w:rFonts w:hint="eastAsia"/>
                <w:kern w:val="2"/>
              </w:rPr>
              <w:t>接口</w:t>
            </w:r>
            <w:r>
              <w:rPr>
                <w:kern w:val="2"/>
              </w:rPr>
              <w:t>信号</w:t>
            </w:r>
            <w:r>
              <w:rPr>
                <w:rFonts w:hint="eastAsia"/>
                <w:kern w:val="2"/>
              </w:rPr>
              <w:t>逻辑电平特性说明</w:t>
            </w:r>
          </w:p>
        </w:tc>
      </w:tr>
      <w:tr w:rsidR="00532D75" w14:paraId="76EBD505" w14:textId="77777777" w:rsidTr="004A64F8">
        <w:tc>
          <w:tcPr>
            <w:tcW w:w="6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F388154" w14:textId="77777777" w:rsidR="00304CE9" w:rsidRDefault="004D5CE0" w:rsidP="007F6E5D">
            <w:pPr>
              <w:pStyle w:val="TableText"/>
            </w:pPr>
            <w:r>
              <w:t>USIM</w:t>
            </w:r>
          </w:p>
        </w:tc>
        <w:tc>
          <w:tcPr>
            <w:tcW w:w="452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5C64CD5" w14:textId="77777777" w:rsidR="00304CE9" w:rsidRDefault="004D5CE0" w:rsidP="007F6E5D">
            <w:pPr>
              <w:pStyle w:val="TableText"/>
            </w:pPr>
            <w:r>
              <w:t>P1</w:t>
            </w:r>
          </w:p>
        </w:tc>
        <w:tc>
          <w:tcPr>
            <w:tcW w:w="1205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637E4EA2" w14:textId="77777777" w:rsidR="00304CE9" w:rsidRDefault="004D5CE0" w:rsidP="007F6E5D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接口电源域。</w:t>
            </w:r>
          </w:p>
        </w:tc>
        <w:tc>
          <w:tcPr>
            <w:tcW w:w="9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7F9B9316" w14:textId="77777777" w:rsidR="00304CE9" w:rsidRDefault="004D5CE0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或</w:t>
            </w:r>
            <w:r>
              <w:t>3.0V</w:t>
            </w:r>
            <w:r>
              <w:rPr>
                <w:rFonts w:hint="eastAsia"/>
              </w:rPr>
              <w:t>自适应。</w:t>
            </w:r>
          </w:p>
        </w:tc>
        <w:tc>
          <w:tcPr>
            <w:tcW w:w="1687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0E66A4F6" w14:textId="77777777" w:rsidR="00304CE9" w:rsidRDefault="004D5CE0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直流特性：</w:t>
            </w:r>
          </w:p>
          <w:p w14:paraId="3AF80810" w14:textId="77777777" w:rsidR="007F1960" w:rsidRDefault="007F1960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 w:rsidRPr="00483E26">
              <w:rPr>
                <w:vertAlign w:val="subscript"/>
              </w:rPr>
              <w:t>DD_P1</w:t>
            </w:r>
            <w:r>
              <w:rPr>
                <w:vertAlign w:val="subscript"/>
              </w:rPr>
              <w:t xml:space="preserve"> </w:t>
            </w:r>
            <w:r>
              <w:t>~ V</w:t>
            </w:r>
            <w:r>
              <w:rPr>
                <w:vertAlign w:val="subscript"/>
              </w:rPr>
              <w:t xml:space="preserve">DD_P1 </w:t>
            </w:r>
            <w:r w:rsidRPr="00483E26">
              <w:t>+ 0.2V</w:t>
            </w:r>
          </w:p>
          <w:p w14:paraId="585A28D9" w14:textId="77777777" w:rsidR="007F1960" w:rsidRDefault="007F1960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DD_P1</w:t>
            </w:r>
          </w:p>
          <w:p w14:paraId="15DE0146" w14:textId="77777777" w:rsidR="007F1960" w:rsidRDefault="007F1960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>= V</w:t>
            </w:r>
            <w:r>
              <w:rPr>
                <w:vertAlign w:val="subscript"/>
              </w:rPr>
              <w:t>DD_P1</w:t>
            </w:r>
            <w:r>
              <w:t xml:space="preserve"> - 0.2V ~ V</w:t>
            </w:r>
            <w:r>
              <w:rPr>
                <w:vertAlign w:val="subscript"/>
              </w:rPr>
              <w:t>DD_P1</w:t>
            </w:r>
          </w:p>
          <w:p w14:paraId="7B72309C" w14:textId="2F4AA271" w:rsidR="00304CE9" w:rsidRPr="00A35818" w:rsidRDefault="007F1960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DD_P1</w:t>
            </w:r>
          </w:p>
          <w:p w14:paraId="66BFC170" w14:textId="77777777" w:rsidR="00304CE9" w:rsidRDefault="004D5CE0" w:rsidP="007F6E5D">
            <w:pPr>
              <w:pStyle w:val="TableText"/>
            </w:pPr>
            <w:r>
              <w:t>3.0V</w:t>
            </w:r>
            <w:r>
              <w:rPr>
                <w:rFonts w:hint="eastAsia"/>
              </w:rPr>
              <w:t>直流特性：</w:t>
            </w:r>
          </w:p>
          <w:p w14:paraId="344C9B6D" w14:textId="77777777" w:rsidR="000F4F6D" w:rsidRDefault="000F4F6D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 w:rsidRPr="00483E26">
              <w:rPr>
                <w:vertAlign w:val="subscript"/>
              </w:rPr>
              <w:t>DD_P1</w:t>
            </w:r>
            <w:r>
              <w:rPr>
                <w:vertAlign w:val="subscript"/>
              </w:rPr>
              <w:t xml:space="preserve"> </w:t>
            </w:r>
            <w:r>
              <w:t>~</w:t>
            </w:r>
            <w:r w:rsidRPr="00483E26">
              <w:t xml:space="preserve"> </w:t>
            </w:r>
            <w:r>
              <w:t>V</w:t>
            </w:r>
            <w:r>
              <w:rPr>
                <w:vertAlign w:val="subscript"/>
              </w:rPr>
              <w:t xml:space="preserve">DD_P1 </w:t>
            </w:r>
            <w:r w:rsidRPr="00483E26">
              <w:t>+</w:t>
            </w:r>
            <w:r>
              <w:t xml:space="preserve"> 0.3</w:t>
            </w:r>
            <w:r w:rsidRPr="00483E26">
              <w:t>V</w:t>
            </w:r>
          </w:p>
          <w:p w14:paraId="79F366E8" w14:textId="77777777" w:rsidR="000F4F6D" w:rsidRDefault="000F4F6D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DD_P1</w:t>
            </w:r>
          </w:p>
          <w:p w14:paraId="09BFC8F9" w14:textId="77777777" w:rsidR="000F4F6D" w:rsidRDefault="000F4F6D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 xml:space="preserve">=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 w:rsidRPr="00483E26">
              <w:rPr>
                <w:vertAlign w:val="subscript"/>
              </w:rPr>
              <w:t>DD_P1</w:t>
            </w:r>
            <w:r>
              <w:t xml:space="preserve"> ~ V</w:t>
            </w:r>
            <w:r>
              <w:rPr>
                <w:vertAlign w:val="subscript"/>
              </w:rPr>
              <w:t>DD_P1</w:t>
            </w:r>
          </w:p>
          <w:p w14:paraId="69D6F7C3" w14:textId="7784BC34" w:rsidR="00304CE9" w:rsidRDefault="000F4F6D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DD_P1</w:t>
            </w:r>
          </w:p>
        </w:tc>
      </w:tr>
      <w:tr w:rsidR="00532D75" w14:paraId="60E71AC1" w14:textId="77777777" w:rsidTr="004A64F8">
        <w:tc>
          <w:tcPr>
            <w:tcW w:w="6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0581135" w14:textId="75533FEC" w:rsidR="00304CE9" w:rsidRDefault="004D5CE0" w:rsidP="007F6E5D">
            <w:pPr>
              <w:pStyle w:val="TableText"/>
              <w:rPr>
                <w:kern w:val="2"/>
              </w:rPr>
            </w:pPr>
            <w:r>
              <w:rPr>
                <w:rFonts w:hint="eastAsia"/>
              </w:rPr>
              <w:lastRenderedPageBreak/>
              <w:t>SD/</w:t>
            </w:r>
            <w:r w:rsidR="004769E9">
              <w:t>MMC</w:t>
            </w:r>
          </w:p>
        </w:tc>
        <w:tc>
          <w:tcPr>
            <w:tcW w:w="452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D9909C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P2</w:t>
            </w:r>
          </w:p>
        </w:tc>
        <w:tc>
          <w:tcPr>
            <w:tcW w:w="1205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5318E3D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>
              <w:t>MMC</w:t>
            </w:r>
            <w:r>
              <w:rPr>
                <w:rFonts w:hint="eastAsia"/>
              </w:rPr>
              <w:t>接口</w:t>
            </w:r>
            <w:r>
              <w:t>电源</w:t>
            </w:r>
            <w:r>
              <w:rPr>
                <w:rFonts w:hint="eastAsia"/>
              </w:rPr>
              <w:t>域。</w:t>
            </w:r>
          </w:p>
        </w:tc>
        <w:tc>
          <w:tcPr>
            <w:tcW w:w="9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7CEAADE9" w14:textId="5C43F9A6" w:rsidR="00304CE9" w:rsidRDefault="004D5CE0" w:rsidP="00CE7A68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或</w:t>
            </w:r>
            <w:r w:rsidR="00CE7A68">
              <w:t>2.8</w:t>
            </w:r>
            <w:r>
              <w:t>V</w:t>
            </w:r>
          </w:p>
        </w:tc>
        <w:tc>
          <w:tcPr>
            <w:tcW w:w="1687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21EC3EC" w14:textId="77777777" w:rsidR="00304CE9" w:rsidRDefault="004D5CE0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直流特性：</w:t>
            </w:r>
          </w:p>
          <w:p w14:paraId="598DFA15" w14:textId="77777777" w:rsidR="00060052" w:rsidRDefault="00060052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>
              <w:rPr>
                <w:vertAlign w:val="subscript"/>
              </w:rPr>
              <w:t xml:space="preserve">DD_P2 </w:t>
            </w:r>
            <w:r>
              <w:t>~ V</w:t>
            </w:r>
            <w:r>
              <w:rPr>
                <w:vertAlign w:val="subscript"/>
              </w:rPr>
              <w:t xml:space="preserve">DD_P2 </w:t>
            </w:r>
            <w:r w:rsidRPr="00483E26">
              <w:t>+ 0.2V</w:t>
            </w:r>
          </w:p>
          <w:p w14:paraId="36BFD836" w14:textId="77777777" w:rsidR="00060052" w:rsidRDefault="00060052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DD_P2</w:t>
            </w:r>
          </w:p>
          <w:p w14:paraId="78D66EA0" w14:textId="77777777" w:rsidR="00060052" w:rsidRDefault="00060052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>= V</w:t>
            </w:r>
            <w:r>
              <w:rPr>
                <w:vertAlign w:val="subscript"/>
              </w:rPr>
              <w:t>DD_P2</w:t>
            </w:r>
            <w:r>
              <w:t xml:space="preserve"> - 0.2V ~ V</w:t>
            </w:r>
            <w:r>
              <w:rPr>
                <w:vertAlign w:val="subscript"/>
              </w:rPr>
              <w:t>DD_P2</w:t>
            </w:r>
          </w:p>
          <w:p w14:paraId="527F64B1" w14:textId="324E4545" w:rsidR="00304CE9" w:rsidRPr="00060052" w:rsidRDefault="00060052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DD_P2</w:t>
            </w:r>
          </w:p>
          <w:p w14:paraId="7C46B004" w14:textId="29D82F47" w:rsidR="00304CE9" w:rsidRDefault="00CE7A68" w:rsidP="007F6E5D">
            <w:pPr>
              <w:pStyle w:val="TableText"/>
            </w:pPr>
            <w:r>
              <w:t>2.8</w:t>
            </w:r>
            <w:r w:rsidR="004D5CE0">
              <w:t>V</w:t>
            </w:r>
            <w:r w:rsidR="004D5CE0">
              <w:rPr>
                <w:rFonts w:hint="eastAsia"/>
              </w:rPr>
              <w:t>直流特性：</w:t>
            </w:r>
          </w:p>
          <w:p w14:paraId="11B727C9" w14:textId="77777777" w:rsidR="00060052" w:rsidRDefault="00060052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>
              <w:rPr>
                <w:vertAlign w:val="subscript"/>
              </w:rPr>
              <w:t xml:space="preserve">DD_P2 </w:t>
            </w:r>
            <w:r>
              <w:t>~</w:t>
            </w:r>
            <w:r w:rsidRPr="00483E26">
              <w:t xml:space="preserve"> </w:t>
            </w:r>
            <w:r>
              <w:t>V</w:t>
            </w:r>
            <w:r>
              <w:rPr>
                <w:vertAlign w:val="subscript"/>
              </w:rPr>
              <w:t xml:space="preserve">DD_P2 </w:t>
            </w:r>
            <w:r w:rsidRPr="00483E26">
              <w:t>+</w:t>
            </w:r>
            <w:r>
              <w:t xml:space="preserve"> 0.3</w:t>
            </w:r>
            <w:r w:rsidRPr="00483E26">
              <w:t>V</w:t>
            </w:r>
          </w:p>
          <w:p w14:paraId="3A7E0703" w14:textId="77777777" w:rsidR="00060052" w:rsidRDefault="00060052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DD_P2</w:t>
            </w:r>
          </w:p>
          <w:p w14:paraId="0FDFD263" w14:textId="77777777" w:rsidR="00060052" w:rsidRDefault="00060052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 xml:space="preserve">=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>
              <w:rPr>
                <w:vertAlign w:val="subscript"/>
              </w:rPr>
              <w:t>DD_P2</w:t>
            </w:r>
            <w:r>
              <w:t xml:space="preserve"> ~ V</w:t>
            </w:r>
            <w:r>
              <w:rPr>
                <w:vertAlign w:val="subscript"/>
              </w:rPr>
              <w:t>DD_P2</w:t>
            </w:r>
          </w:p>
          <w:p w14:paraId="00C000B0" w14:textId="6F3730D4" w:rsidR="00304CE9" w:rsidRPr="00060052" w:rsidRDefault="00060052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DD_P2</w:t>
            </w:r>
          </w:p>
        </w:tc>
      </w:tr>
      <w:tr w:rsidR="00532D75" w14:paraId="632735CF" w14:textId="77777777" w:rsidTr="004A64F8">
        <w:tc>
          <w:tcPr>
            <w:tcW w:w="6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CFA4E82" w14:textId="332473B6" w:rsidR="00304CE9" w:rsidRDefault="004D5CE0" w:rsidP="007F6E5D">
            <w:pPr>
              <w:pStyle w:val="TableText"/>
            </w:pPr>
            <w:r>
              <w:t>GPIO</w:t>
            </w:r>
          </w:p>
        </w:tc>
        <w:tc>
          <w:tcPr>
            <w:tcW w:w="452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9A2A1D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205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7F27ECC0" w14:textId="47BC5B04" w:rsidR="00F97B6E" w:rsidRDefault="004D5CE0" w:rsidP="007F6E5D">
            <w:pPr>
              <w:pStyle w:val="TableText"/>
            </w:pPr>
            <w:r>
              <w:rPr>
                <w:rFonts w:hint="eastAsia"/>
              </w:rPr>
              <w:t>数字</w:t>
            </w:r>
            <w:r>
              <w:t>I/O</w:t>
            </w:r>
            <w:r>
              <w:rPr>
                <w:rFonts w:hint="eastAsia"/>
              </w:rPr>
              <w:t>电源域。</w:t>
            </w:r>
          </w:p>
        </w:tc>
        <w:tc>
          <w:tcPr>
            <w:tcW w:w="9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39B289AC" w14:textId="039118CF" w:rsidR="00304CE9" w:rsidRDefault="004D5CE0" w:rsidP="00BA7BD4">
            <w:pPr>
              <w:pStyle w:val="TableText"/>
            </w:pPr>
            <w:r>
              <w:t>1.8V</w:t>
            </w:r>
            <w:r w:rsidR="00BA7BD4">
              <w:t xml:space="preserve"> </w:t>
            </w:r>
          </w:p>
        </w:tc>
        <w:tc>
          <w:tcPr>
            <w:tcW w:w="1687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158522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输入</w:t>
            </w:r>
            <w:r>
              <w:t>特性：</w:t>
            </w:r>
          </w:p>
          <w:p w14:paraId="71087589" w14:textId="77777777" w:rsidR="008D0EF3" w:rsidRDefault="008D0EF3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>
              <w:rPr>
                <w:vertAlign w:val="subscript"/>
              </w:rPr>
              <w:t xml:space="preserve">DD_P3 </w:t>
            </w:r>
            <w:r>
              <w:t>~ V</w:t>
            </w:r>
            <w:r>
              <w:rPr>
                <w:vertAlign w:val="subscript"/>
              </w:rPr>
              <w:t xml:space="preserve">DD_P3 </w:t>
            </w:r>
            <w:r w:rsidRPr="00483E26">
              <w:t>+ 0.2V</w:t>
            </w:r>
          </w:p>
          <w:p w14:paraId="288D7E09" w14:textId="36304FA8" w:rsidR="00304CE9" w:rsidRPr="008D0EF3" w:rsidRDefault="008D0EF3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DD_P3</w:t>
            </w:r>
          </w:p>
          <w:p w14:paraId="5728DA5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输出特性：</w:t>
            </w:r>
          </w:p>
          <w:p w14:paraId="7215B9C9" w14:textId="77777777" w:rsidR="008D0EF3" w:rsidRDefault="008D0EF3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>= V</w:t>
            </w:r>
            <w:r>
              <w:rPr>
                <w:vertAlign w:val="subscript"/>
              </w:rPr>
              <w:t>DD_P3</w:t>
            </w:r>
            <w:r>
              <w:t xml:space="preserve"> - 0.2V ~ V</w:t>
            </w:r>
            <w:r>
              <w:rPr>
                <w:vertAlign w:val="subscript"/>
              </w:rPr>
              <w:t>DD_P3</w:t>
            </w:r>
          </w:p>
          <w:p w14:paraId="61C1CECB" w14:textId="044A7D0A" w:rsidR="00304CE9" w:rsidRDefault="008D0EF3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DD_P3</w:t>
            </w:r>
          </w:p>
        </w:tc>
      </w:tr>
      <w:tr w:rsidR="009429AC" w14:paraId="541F9281" w14:textId="77777777" w:rsidTr="004A64F8">
        <w:tc>
          <w:tcPr>
            <w:tcW w:w="6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4762C683" w14:textId="7B82ABA5" w:rsidR="00AC1116" w:rsidRDefault="009429AC" w:rsidP="007F6E5D">
            <w:pPr>
              <w:pStyle w:val="TableText"/>
            </w:pPr>
            <w:r>
              <w:rPr>
                <w:rFonts w:hint="eastAsia"/>
              </w:rPr>
              <w:t>RMII</w:t>
            </w:r>
          </w:p>
          <w:p w14:paraId="541211F5" w14:textId="33666D7A" w:rsidR="009429AC" w:rsidRDefault="00AC1116" w:rsidP="007F6E5D">
            <w:pPr>
              <w:pStyle w:val="TableText"/>
            </w:pPr>
            <w:r>
              <w:rPr>
                <w:rFonts w:hint="eastAsia"/>
              </w:rPr>
              <w:t>RGMII</w:t>
            </w:r>
          </w:p>
        </w:tc>
        <w:tc>
          <w:tcPr>
            <w:tcW w:w="452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5447D106" w14:textId="1589E803" w:rsidR="009429AC" w:rsidRDefault="009429AC" w:rsidP="007F6E5D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205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5EFFE056" w14:textId="77777777" w:rsidR="00AC1116" w:rsidRDefault="009429AC" w:rsidP="007F6E5D">
            <w:pPr>
              <w:pStyle w:val="TableText"/>
            </w:pPr>
            <w:r>
              <w:rPr>
                <w:rFonts w:hint="eastAsia"/>
              </w:rPr>
              <w:t>RMII</w:t>
            </w:r>
            <w:r w:rsidR="00AC1116">
              <w:t>/RGMII</w:t>
            </w:r>
          </w:p>
          <w:p w14:paraId="622AB808" w14:textId="6696809F" w:rsidR="009429AC" w:rsidRDefault="009429AC" w:rsidP="007F6E5D">
            <w:pPr>
              <w:pStyle w:val="TableText"/>
            </w:pPr>
            <w:r>
              <w:rPr>
                <w:rFonts w:hint="eastAsia"/>
              </w:rPr>
              <w:t>接口</w:t>
            </w:r>
            <w:r>
              <w:t>电源</w:t>
            </w:r>
            <w:r>
              <w:rPr>
                <w:rFonts w:hint="eastAsia"/>
                <w:kern w:val="2"/>
              </w:rPr>
              <w:t>域。</w:t>
            </w:r>
          </w:p>
        </w:tc>
        <w:tc>
          <w:tcPr>
            <w:tcW w:w="978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BE2F77B" w14:textId="3508843C" w:rsidR="009429AC" w:rsidRDefault="009429AC" w:rsidP="005E58A9">
            <w:pPr>
              <w:pStyle w:val="TableText"/>
            </w:pPr>
            <w:r>
              <w:t>1.8V</w:t>
            </w:r>
            <w:r w:rsidR="005E58A9">
              <w:t xml:space="preserve"> </w:t>
            </w:r>
          </w:p>
        </w:tc>
        <w:tc>
          <w:tcPr>
            <w:tcW w:w="1687" w:type="pct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left w:w="108" w:type="dxa"/>
              <w:right w:w="108" w:type="dxa"/>
            </w:tcMar>
          </w:tcPr>
          <w:p w14:paraId="150B1960" w14:textId="77777777" w:rsidR="009429AC" w:rsidRDefault="009429AC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直流特性：</w:t>
            </w:r>
          </w:p>
          <w:p w14:paraId="65D92D4C" w14:textId="77777777" w:rsidR="009429AC" w:rsidRDefault="009429AC" w:rsidP="007F6E5D">
            <w:pPr>
              <w:pStyle w:val="TableText"/>
            </w:pPr>
            <w:r>
              <w:t>V</w:t>
            </w:r>
            <w:r w:rsidRPr="00483E26">
              <w:rPr>
                <w:vertAlign w:val="subscript"/>
              </w:rPr>
              <w:t>IH</w:t>
            </w:r>
            <w:r>
              <w:rPr>
                <w:vertAlign w:val="subscript"/>
              </w:rPr>
              <w:t xml:space="preserve"> </w:t>
            </w:r>
            <w:r>
              <w:t>=</w:t>
            </w:r>
            <w:r>
              <w:rPr>
                <w:vertAlign w:val="subscript"/>
              </w:rPr>
              <w:t xml:space="preserve"> </w:t>
            </w:r>
            <w:r w:rsidRPr="00483E26">
              <w:t>0.7</w:t>
            </w:r>
            <w:r>
              <w:t xml:space="preserve"> x</w:t>
            </w:r>
            <w:r w:rsidRPr="00483E26">
              <w:rPr>
                <w:rFonts w:hint="eastAsia"/>
              </w:rPr>
              <w:t xml:space="preserve"> V</w:t>
            </w:r>
            <w:r>
              <w:rPr>
                <w:vertAlign w:val="subscript"/>
              </w:rPr>
              <w:t xml:space="preserve">DD_P4 </w:t>
            </w:r>
            <w:r>
              <w:t>~ V</w:t>
            </w:r>
            <w:r>
              <w:rPr>
                <w:vertAlign w:val="subscript"/>
              </w:rPr>
              <w:t xml:space="preserve">DD_P4 </w:t>
            </w:r>
            <w:r w:rsidRPr="00483E26">
              <w:t>+ 0.2V</w:t>
            </w:r>
          </w:p>
          <w:p w14:paraId="57ABAA01" w14:textId="77777777" w:rsidR="009429AC" w:rsidRDefault="009429AC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IL </w:t>
            </w:r>
            <w:r>
              <w:t>= -0.3V ~ 0.3 x V</w:t>
            </w:r>
            <w:r>
              <w:rPr>
                <w:vertAlign w:val="subscript"/>
              </w:rPr>
              <w:t>DD_P4</w:t>
            </w:r>
          </w:p>
          <w:p w14:paraId="6FA5C9B1" w14:textId="77777777" w:rsidR="009429AC" w:rsidRDefault="009429AC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 xml:space="preserve">OH </w:t>
            </w:r>
            <w:r>
              <w:t>= V</w:t>
            </w:r>
            <w:r>
              <w:rPr>
                <w:vertAlign w:val="subscript"/>
              </w:rPr>
              <w:t>DD_P4</w:t>
            </w:r>
            <w:r>
              <w:t xml:space="preserve"> - 0.2V ~ V</w:t>
            </w:r>
            <w:r>
              <w:rPr>
                <w:vertAlign w:val="subscript"/>
              </w:rPr>
              <w:t>DD_P4</w:t>
            </w:r>
          </w:p>
          <w:p w14:paraId="6D3CE4BA" w14:textId="474CD25C" w:rsidR="009429AC" w:rsidRPr="0063077E" w:rsidRDefault="009429AC" w:rsidP="007F6E5D">
            <w:pPr>
              <w:pStyle w:val="TableText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 xml:space="preserve">OL </w:t>
            </w:r>
            <w:r>
              <w:t>= 0V ~ 0.1 x V</w:t>
            </w:r>
            <w:r>
              <w:rPr>
                <w:vertAlign w:val="subscript"/>
              </w:rPr>
              <w:t>DD_P4</w:t>
            </w:r>
          </w:p>
        </w:tc>
      </w:tr>
    </w:tbl>
    <w:p w14:paraId="0A9A618A" w14:textId="77777777" w:rsidR="002F3526" w:rsidRDefault="002F3526" w:rsidP="00A35818">
      <w:pPr>
        <w:pStyle w:val="afc"/>
        <w:ind w:firstLineChars="0" w:firstLine="0"/>
      </w:pPr>
      <w:bookmarkStart w:id="47" w:name="_Toc519690897"/>
    </w:p>
    <w:p w14:paraId="45CBCDDB" w14:textId="77777777" w:rsidR="006D6476" w:rsidRDefault="006D6476" w:rsidP="00A35818">
      <w:pPr>
        <w:pStyle w:val="afc"/>
        <w:ind w:firstLineChars="0" w:firstLine="0"/>
      </w:pPr>
    </w:p>
    <w:p w14:paraId="6CC65524" w14:textId="5785B1F7" w:rsidR="00CF7C2C" w:rsidRDefault="00CF7C2C" w:rsidP="00FD38E9"/>
    <w:p w14:paraId="4B472D74" w14:textId="77777777" w:rsidR="00210231" w:rsidRDefault="00210231" w:rsidP="00FD38E9"/>
    <w:p w14:paraId="04A7876D" w14:textId="77777777" w:rsidR="00210231" w:rsidRDefault="00210231" w:rsidP="00FD38E9"/>
    <w:p w14:paraId="43C1D514" w14:textId="77777777" w:rsidR="00210231" w:rsidRDefault="00210231" w:rsidP="00FD38E9"/>
    <w:p w14:paraId="3B870423" w14:textId="77777777" w:rsidR="00210231" w:rsidRDefault="00210231" w:rsidP="00FD38E9"/>
    <w:p w14:paraId="4EED0770" w14:textId="77777777" w:rsidR="00210231" w:rsidRDefault="00210231" w:rsidP="00FD38E9"/>
    <w:p w14:paraId="39321A85" w14:textId="77777777" w:rsidR="00210231" w:rsidRDefault="00210231" w:rsidP="00FD38E9"/>
    <w:p w14:paraId="2FA71B1A" w14:textId="77777777" w:rsidR="00210231" w:rsidRDefault="00210231" w:rsidP="00FD38E9"/>
    <w:p w14:paraId="712FC210" w14:textId="77777777" w:rsidR="00210231" w:rsidRDefault="00210231" w:rsidP="00FD38E9"/>
    <w:p w14:paraId="7DD18A8B" w14:textId="77777777" w:rsidR="00210231" w:rsidRPr="00FD38E9" w:rsidRDefault="00210231" w:rsidP="00FD38E9">
      <w:pPr>
        <w:sectPr w:rsidR="00210231" w:rsidRPr="00FD38E9">
          <w:headerReference w:type="default" r:id="rId35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17644D9D" w14:textId="06B7D01A" w:rsidR="00304CE9" w:rsidRDefault="004D5CE0">
      <w:pPr>
        <w:pStyle w:val="TableDescription"/>
      </w:pPr>
      <w:bookmarkStart w:id="48" w:name="_Ref117603039"/>
      <w:bookmarkStart w:id="49" w:name="_Ref117603053"/>
      <w:bookmarkStart w:id="50" w:name="_Toc139025481"/>
      <w:r>
        <w:rPr>
          <w:rFonts w:hint="eastAsia"/>
        </w:rPr>
        <w:lastRenderedPageBreak/>
        <w:t>管脚说明</w:t>
      </w:r>
      <w:bookmarkEnd w:id="47"/>
      <w:bookmarkEnd w:id="48"/>
      <w:bookmarkEnd w:id="49"/>
      <w:bookmarkEnd w:id="50"/>
    </w:p>
    <w:tbl>
      <w:tblPr>
        <w:tblStyle w:val="Table"/>
        <w:tblW w:w="0" w:type="auto"/>
        <w:tblLayout w:type="fixed"/>
        <w:tblLook w:val="04A0" w:firstRow="1" w:lastRow="0" w:firstColumn="1" w:lastColumn="0" w:noHBand="0" w:noVBand="1"/>
      </w:tblPr>
      <w:tblGrid>
        <w:gridCol w:w="2552"/>
        <w:gridCol w:w="1701"/>
        <w:gridCol w:w="1134"/>
        <w:gridCol w:w="2551"/>
        <w:gridCol w:w="1276"/>
        <w:gridCol w:w="142"/>
        <w:gridCol w:w="992"/>
        <w:gridCol w:w="3544"/>
      </w:tblGrid>
      <w:tr w:rsidR="00F47DB0" w14:paraId="3B0A890B" w14:textId="77777777" w:rsidTr="00E60C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52" w:type="dxa"/>
          </w:tcPr>
          <w:p w14:paraId="7E022C8A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701" w:type="dxa"/>
          </w:tcPr>
          <w:p w14:paraId="3473A64A" w14:textId="77777777" w:rsidR="00F47DB0" w:rsidRDefault="00F47DB0" w:rsidP="007F6E5D">
            <w:pPr>
              <w:pStyle w:val="TableText"/>
            </w:pPr>
            <w:bookmarkStart w:id="51" w:name="OLE_LINK1"/>
            <w:r>
              <w:rPr>
                <w:rFonts w:hint="eastAsia"/>
              </w:rPr>
              <w:t>管脚序号</w:t>
            </w:r>
          </w:p>
        </w:tc>
        <w:tc>
          <w:tcPr>
            <w:tcW w:w="1134" w:type="dxa"/>
          </w:tcPr>
          <w:p w14:paraId="53BF3DF9" w14:textId="77777777" w:rsidR="00F47DB0" w:rsidRDefault="00F47DB0" w:rsidP="007F6E5D">
            <w:pPr>
              <w:pStyle w:val="TableText"/>
            </w:pPr>
            <w:r>
              <w:t>I/O</w:t>
            </w:r>
          </w:p>
        </w:tc>
        <w:tc>
          <w:tcPr>
            <w:tcW w:w="2551" w:type="dxa"/>
          </w:tcPr>
          <w:p w14:paraId="6AB9522B" w14:textId="148DF8F4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276" w:type="dxa"/>
          </w:tcPr>
          <w:p w14:paraId="62923E38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直流特性</w:t>
            </w:r>
          </w:p>
        </w:tc>
        <w:tc>
          <w:tcPr>
            <w:tcW w:w="1134" w:type="dxa"/>
            <w:gridSpan w:val="2"/>
          </w:tcPr>
          <w:p w14:paraId="2CF1FF88" w14:textId="41AF5DF0" w:rsidR="00F47DB0" w:rsidRDefault="00F47DB0" w:rsidP="007F6E5D">
            <w:pPr>
              <w:pStyle w:val="TableText"/>
            </w:pPr>
            <w:r>
              <w:t>D</w:t>
            </w:r>
            <w:r w:rsidRPr="00911ADD">
              <w:t>efault PULL</w:t>
            </w:r>
          </w:p>
        </w:tc>
        <w:tc>
          <w:tcPr>
            <w:tcW w:w="3544" w:type="dxa"/>
          </w:tcPr>
          <w:p w14:paraId="1F69DB30" w14:textId="37C21D7C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备注</w:t>
            </w:r>
          </w:p>
        </w:tc>
      </w:tr>
      <w:tr w:rsidR="00A4144A" w14:paraId="35F0641E" w14:textId="77777777" w:rsidTr="009B28C2">
        <w:tc>
          <w:tcPr>
            <w:tcW w:w="13892" w:type="dxa"/>
            <w:gridSpan w:val="8"/>
          </w:tcPr>
          <w:p w14:paraId="6A6EC109" w14:textId="6CD86E42" w:rsidR="00A4144A" w:rsidRDefault="00A4144A" w:rsidP="00A4144A">
            <w:pPr>
              <w:pStyle w:val="TableHeading"/>
            </w:pPr>
            <w:r>
              <w:rPr>
                <w:rFonts w:hint="eastAsia"/>
              </w:rPr>
              <w:t>电源</w:t>
            </w:r>
            <w:r>
              <w:t>接口</w:t>
            </w:r>
          </w:p>
        </w:tc>
      </w:tr>
      <w:tr w:rsidR="00F47DB0" w14:paraId="5E3EBF7C" w14:textId="77777777" w:rsidTr="00E60C30">
        <w:tc>
          <w:tcPr>
            <w:tcW w:w="2552" w:type="dxa"/>
          </w:tcPr>
          <w:p w14:paraId="4BDEA85A" w14:textId="77777777" w:rsidR="00F47DB0" w:rsidRDefault="00F47DB0" w:rsidP="007F6E5D">
            <w:pPr>
              <w:pStyle w:val="TableText"/>
            </w:pPr>
            <w:r>
              <w:t>V</w:t>
            </w:r>
            <w:r>
              <w:rPr>
                <w:rFonts w:hint="eastAsia"/>
              </w:rPr>
              <w:t>BAT</w:t>
            </w:r>
          </w:p>
        </w:tc>
        <w:tc>
          <w:tcPr>
            <w:tcW w:w="1701" w:type="dxa"/>
          </w:tcPr>
          <w:p w14:paraId="37ED54F2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29</w:t>
            </w:r>
          </w:p>
        </w:tc>
        <w:tc>
          <w:tcPr>
            <w:tcW w:w="1134" w:type="dxa"/>
          </w:tcPr>
          <w:p w14:paraId="26E08FFF" w14:textId="77777777" w:rsidR="00F47DB0" w:rsidRDefault="00F47DB0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I</w:t>
            </w:r>
          </w:p>
        </w:tc>
        <w:tc>
          <w:tcPr>
            <w:tcW w:w="2551" w:type="dxa"/>
          </w:tcPr>
          <w:p w14:paraId="1000F970" w14:textId="18BF0521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模组主电源输入</w:t>
            </w:r>
          </w:p>
        </w:tc>
        <w:tc>
          <w:tcPr>
            <w:tcW w:w="1276" w:type="dxa"/>
          </w:tcPr>
          <w:p w14:paraId="106E0253" w14:textId="77777777" w:rsidR="00F47DB0" w:rsidRDefault="00F47DB0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m</w:t>
            </w:r>
            <w:r>
              <w:rPr>
                <w:vertAlign w:val="subscript"/>
              </w:rPr>
              <w:t>in</w:t>
            </w:r>
            <w:proofErr w:type="spellEnd"/>
            <w:r>
              <w:t>=3.4V</w:t>
            </w:r>
          </w:p>
          <w:p w14:paraId="675BEC50" w14:textId="640E1DEB" w:rsidR="00F47DB0" w:rsidRDefault="00F47DB0" w:rsidP="007F6E5D">
            <w:pPr>
              <w:pStyle w:val="TableText"/>
            </w:pPr>
            <w:proofErr w:type="spellStart"/>
            <w:r>
              <w:t>V</w:t>
            </w:r>
            <w:r>
              <w:rPr>
                <w:rFonts w:hint="eastAsia"/>
                <w:vertAlign w:val="subscript"/>
              </w:rPr>
              <w:t>norm</w:t>
            </w:r>
            <w:proofErr w:type="spellEnd"/>
            <w:r w:rsidR="00B87916">
              <w:t>=3.8</w:t>
            </w:r>
            <w:r>
              <w:t>V</w:t>
            </w:r>
          </w:p>
          <w:p w14:paraId="4C85A1D0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max</w:t>
            </w:r>
            <w:r>
              <w:rPr>
                <w:rFonts w:hint="eastAsia"/>
              </w:rPr>
              <w:t>=4.2V</w:t>
            </w:r>
          </w:p>
        </w:tc>
        <w:tc>
          <w:tcPr>
            <w:tcW w:w="1134" w:type="dxa"/>
            <w:gridSpan w:val="2"/>
          </w:tcPr>
          <w:p w14:paraId="153DF5F4" w14:textId="5BE16911" w:rsidR="00F47DB0" w:rsidRDefault="00422B50" w:rsidP="007F6E5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3D9D7FDB" w14:textId="79B46E7F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外部电源至少需提供</w:t>
            </w:r>
            <w:r w:rsidRPr="00BA34E3">
              <w:rPr>
                <w:rFonts w:hint="eastAsia"/>
              </w:rPr>
              <w:t>2.5A</w:t>
            </w:r>
            <w:r>
              <w:rPr>
                <w:rFonts w:hint="eastAsia"/>
              </w:rPr>
              <w:t>电流给</w:t>
            </w:r>
            <w:r>
              <w:t>V</w:t>
            </w:r>
            <w:r>
              <w:rPr>
                <w:rFonts w:hint="eastAsia"/>
              </w:rPr>
              <w:t>BAT</w:t>
            </w:r>
            <w:r>
              <w:rPr>
                <w:rFonts w:hint="eastAsia"/>
              </w:rPr>
              <w:t>。</w:t>
            </w:r>
          </w:p>
        </w:tc>
      </w:tr>
      <w:bookmarkEnd w:id="51"/>
      <w:tr w:rsidR="00F47DB0" w14:paraId="6390D82C" w14:textId="77777777" w:rsidTr="00E60C30">
        <w:tc>
          <w:tcPr>
            <w:tcW w:w="2552" w:type="dxa"/>
          </w:tcPr>
          <w:p w14:paraId="2844EA77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VDD</w:t>
            </w:r>
            <w:r>
              <w:t>_1P8</w:t>
            </w:r>
          </w:p>
        </w:tc>
        <w:tc>
          <w:tcPr>
            <w:tcW w:w="1701" w:type="dxa"/>
          </w:tcPr>
          <w:p w14:paraId="76E398B7" w14:textId="77777777" w:rsidR="00F47DB0" w:rsidRDefault="00F47DB0" w:rsidP="007F6E5D">
            <w:pPr>
              <w:pStyle w:val="TableText"/>
            </w:pPr>
            <w:r>
              <w:t>45</w:t>
            </w:r>
          </w:p>
        </w:tc>
        <w:tc>
          <w:tcPr>
            <w:tcW w:w="1134" w:type="dxa"/>
          </w:tcPr>
          <w:p w14:paraId="14669B3F" w14:textId="77777777" w:rsidR="00F47DB0" w:rsidRDefault="00F47DB0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O</w:t>
            </w:r>
          </w:p>
        </w:tc>
        <w:tc>
          <w:tcPr>
            <w:tcW w:w="2551" w:type="dxa"/>
          </w:tcPr>
          <w:p w14:paraId="3F5E6F9E" w14:textId="4032B393" w:rsidR="00F47DB0" w:rsidRDefault="00F47DB0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电源输出</w:t>
            </w:r>
          </w:p>
        </w:tc>
        <w:tc>
          <w:tcPr>
            <w:tcW w:w="1276" w:type="dxa"/>
          </w:tcPr>
          <w:p w14:paraId="24ECCEED" w14:textId="77777777" w:rsidR="00F47DB0" w:rsidRDefault="00F47DB0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norm</w:t>
            </w:r>
            <w:proofErr w:type="spellEnd"/>
            <w:r>
              <w:rPr>
                <w:rFonts w:hint="eastAsia"/>
              </w:rPr>
              <w:t>=1.8V</w:t>
            </w:r>
          </w:p>
          <w:p w14:paraId="2BCB1B5D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bscript"/>
              </w:rPr>
              <w:t>max</w:t>
            </w:r>
            <w:r>
              <w:rPr>
                <w:rFonts w:hint="eastAsia"/>
              </w:rPr>
              <w:t>=50mA</w:t>
            </w:r>
          </w:p>
        </w:tc>
        <w:tc>
          <w:tcPr>
            <w:tcW w:w="1134" w:type="dxa"/>
            <w:gridSpan w:val="2"/>
          </w:tcPr>
          <w:p w14:paraId="0691D3AA" w14:textId="7188962D" w:rsidR="00F47DB0" w:rsidRDefault="00422B50" w:rsidP="007F6E5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29E57A48" w14:textId="05115FB8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仅用于电平转换，不使用则悬空。</w:t>
            </w:r>
          </w:p>
        </w:tc>
      </w:tr>
      <w:tr w:rsidR="00F47DB0" w14:paraId="7672F4F9" w14:textId="77777777" w:rsidTr="00E60C30">
        <w:tc>
          <w:tcPr>
            <w:tcW w:w="2552" w:type="dxa"/>
          </w:tcPr>
          <w:p w14:paraId="46C1FCC8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VBACKUP</w:t>
            </w:r>
          </w:p>
        </w:tc>
        <w:tc>
          <w:tcPr>
            <w:tcW w:w="1701" w:type="dxa"/>
          </w:tcPr>
          <w:p w14:paraId="1B0B549B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105</w:t>
            </w:r>
          </w:p>
        </w:tc>
        <w:tc>
          <w:tcPr>
            <w:tcW w:w="1134" w:type="dxa"/>
          </w:tcPr>
          <w:p w14:paraId="1CB990E2" w14:textId="77777777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PI</w:t>
            </w:r>
          </w:p>
        </w:tc>
        <w:tc>
          <w:tcPr>
            <w:tcW w:w="2551" w:type="dxa"/>
          </w:tcPr>
          <w:p w14:paraId="15F7E806" w14:textId="04C77F19" w:rsidR="00F47DB0" w:rsidRDefault="00F47DB0" w:rsidP="007F6E5D">
            <w:pPr>
              <w:pStyle w:val="TableText"/>
            </w:pPr>
            <w:r>
              <w:rPr>
                <w:rFonts w:hint="eastAsia"/>
              </w:rPr>
              <w:t>G</w:t>
            </w:r>
            <w:r>
              <w:t>NSS</w:t>
            </w:r>
            <w:r>
              <w:rPr>
                <w:rFonts w:hint="eastAsia"/>
              </w:rPr>
              <w:t>备份</w:t>
            </w:r>
            <w:r>
              <w:t>电源</w:t>
            </w:r>
          </w:p>
        </w:tc>
        <w:tc>
          <w:tcPr>
            <w:tcW w:w="1276" w:type="dxa"/>
          </w:tcPr>
          <w:p w14:paraId="64DF34ED" w14:textId="12A88F74" w:rsidR="00F47DB0" w:rsidRPr="00052679" w:rsidRDefault="00F47DB0" w:rsidP="007F6E5D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norm</w:t>
            </w:r>
            <w:r w:rsidRPr="00052679">
              <w:rPr>
                <w:lang w:val="de-DE"/>
              </w:rPr>
              <w:t>=1.8V</w:t>
            </w:r>
          </w:p>
        </w:tc>
        <w:tc>
          <w:tcPr>
            <w:tcW w:w="1134" w:type="dxa"/>
            <w:gridSpan w:val="2"/>
          </w:tcPr>
          <w:p w14:paraId="60103D2B" w14:textId="1FF636DC" w:rsidR="00F47DB0" w:rsidRDefault="00422B50" w:rsidP="007F6E5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61FE5E42" w14:textId="5AE62603" w:rsidR="00F47DB0" w:rsidRDefault="00113ABA" w:rsidP="007F6E5D">
            <w:pPr>
              <w:pStyle w:val="TableText"/>
            </w:pPr>
            <w:r>
              <w:rPr>
                <w:rFonts w:hint="eastAsia"/>
              </w:rPr>
              <w:t>如需使用</w:t>
            </w:r>
            <w:r>
              <w:t>热启动功能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t>必须</w:t>
            </w:r>
            <w:r w:rsidR="00B32CB5">
              <w:rPr>
                <w:rFonts w:hint="eastAsia"/>
              </w:rPr>
              <w:t>提供</w:t>
            </w:r>
            <w:r>
              <w:rPr>
                <w:rFonts w:hint="eastAsia"/>
              </w:rPr>
              <w:t>1.8</w:t>
            </w:r>
            <w:r>
              <w:t>V</w:t>
            </w:r>
            <w:r>
              <w:rPr>
                <w:rFonts w:hint="eastAsia"/>
              </w:rPr>
              <w:t>供电</w:t>
            </w:r>
            <w:r>
              <w:t>。</w:t>
            </w:r>
          </w:p>
        </w:tc>
      </w:tr>
      <w:tr w:rsidR="00F47DB0" w14:paraId="69C1135B" w14:textId="77777777" w:rsidTr="00E60C30">
        <w:tc>
          <w:tcPr>
            <w:tcW w:w="2552" w:type="dxa"/>
          </w:tcPr>
          <w:p w14:paraId="08F93230" w14:textId="38D68BEC" w:rsidR="00F47DB0" w:rsidRDefault="00F47DB0" w:rsidP="00E5767F">
            <w:pPr>
              <w:pStyle w:val="TableText"/>
            </w:pPr>
            <w:r>
              <w:t>GND</w:t>
            </w:r>
          </w:p>
        </w:tc>
        <w:tc>
          <w:tcPr>
            <w:tcW w:w="6662" w:type="dxa"/>
            <w:gridSpan w:val="4"/>
          </w:tcPr>
          <w:p w14:paraId="6F25EF41" w14:textId="0E36A4FB" w:rsidR="00F47DB0" w:rsidRPr="00052679" w:rsidRDefault="00F47DB0" w:rsidP="00E5767F">
            <w:pPr>
              <w:pStyle w:val="TableText"/>
              <w:rPr>
                <w:lang w:val="de-DE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、</w:t>
            </w:r>
            <w:r>
              <w:t>20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</w:t>
            </w:r>
            <w:r>
              <w:t>6</w:t>
            </w:r>
            <w:r>
              <w:rPr>
                <w:rFonts w:hint="eastAsia"/>
              </w:rPr>
              <w:t>、</w:t>
            </w:r>
            <w:r>
              <w:t>30</w:t>
            </w:r>
            <w:r>
              <w:rPr>
                <w:rFonts w:hint="eastAsia"/>
              </w:rPr>
              <w:t>、</w:t>
            </w:r>
            <w:r>
              <w:t>31</w:t>
            </w:r>
            <w:r>
              <w:rPr>
                <w:rFonts w:hint="eastAsia"/>
              </w:rPr>
              <w:t>、</w:t>
            </w:r>
            <w:r>
              <w:t>44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</w:t>
            </w:r>
            <w:r>
              <w:t>9</w:t>
            </w:r>
            <w:r>
              <w:rPr>
                <w:rFonts w:hint="eastAsia"/>
              </w:rPr>
              <w:t>、</w:t>
            </w:r>
            <w:r>
              <w:t>74</w:t>
            </w:r>
            <w:r>
              <w:rPr>
                <w:rFonts w:hint="eastAsia"/>
              </w:rPr>
              <w:t>、</w:t>
            </w:r>
            <w:r>
              <w:t>75</w:t>
            </w:r>
            <w:r>
              <w:rPr>
                <w:rFonts w:hint="eastAsia"/>
              </w:rPr>
              <w:t>、</w:t>
            </w:r>
            <w:r>
              <w:t>77</w:t>
            </w:r>
            <w:r>
              <w:rPr>
                <w:rFonts w:hint="eastAsia"/>
              </w:rPr>
              <w:t>、</w:t>
            </w:r>
            <w:r>
              <w:t>91</w:t>
            </w:r>
            <w:r>
              <w:rPr>
                <w:rFonts w:hint="eastAsia"/>
              </w:rPr>
              <w:t>、</w:t>
            </w:r>
            <w:r>
              <w:t>93</w:t>
            </w:r>
            <w:r>
              <w:rPr>
                <w:rFonts w:hint="eastAsia"/>
              </w:rPr>
              <w:t>、</w:t>
            </w:r>
            <w:r>
              <w:t>95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97~</w:t>
            </w:r>
            <w:r>
              <w:t>103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111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114~121</w:t>
            </w:r>
            <w:r>
              <w:rPr>
                <w:rFonts w:hint="eastAsia"/>
              </w:rPr>
              <w:t>、</w:t>
            </w:r>
            <w:r>
              <w:t xml:space="preserve">128~192 </w:t>
            </w:r>
          </w:p>
        </w:tc>
        <w:tc>
          <w:tcPr>
            <w:tcW w:w="1134" w:type="dxa"/>
            <w:gridSpan w:val="2"/>
          </w:tcPr>
          <w:p w14:paraId="3B4DC191" w14:textId="43A348CC" w:rsidR="00F47DB0" w:rsidRDefault="00422B50" w:rsidP="00E5767F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1D58910B" w14:textId="6A07762E" w:rsidR="00F47DB0" w:rsidRDefault="00F47DB0" w:rsidP="00E5767F">
            <w:pPr>
              <w:pStyle w:val="TableText"/>
            </w:pPr>
            <w:proofErr w:type="gramStart"/>
            <w:r>
              <w:rPr>
                <w:rFonts w:hint="eastAsia"/>
              </w:rPr>
              <w:t>请保证</w:t>
            </w:r>
            <w:proofErr w:type="gramEnd"/>
            <w:r>
              <w:rPr>
                <w:rFonts w:hint="eastAsia"/>
              </w:rPr>
              <w:t>所有</w:t>
            </w:r>
            <w:r>
              <w:rPr>
                <w:rFonts w:hint="eastAsia"/>
              </w:rPr>
              <w:t>GND</w:t>
            </w:r>
            <w:r>
              <w:rPr>
                <w:rFonts w:hint="eastAsia"/>
              </w:rPr>
              <w:t>引脚都接地。</w:t>
            </w:r>
          </w:p>
        </w:tc>
      </w:tr>
      <w:tr w:rsidR="003231F1" w14:paraId="767286E9" w14:textId="77777777" w:rsidTr="009B28C2">
        <w:tc>
          <w:tcPr>
            <w:tcW w:w="13892" w:type="dxa"/>
            <w:gridSpan w:val="8"/>
          </w:tcPr>
          <w:p w14:paraId="1D1980E5" w14:textId="40195407" w:rsidR="003231F1" w:rsidRDefault="003231F1" w:rsidP="003231F1">
            <w:pPr>
              <w:pStyle w:val="TableHeading"/>
            </w:pPr>
            <w:r w:rsidRPr="00E16204">
              <w:rPr>
                <w:rFonts w:hint="eastAsia"/>
              </w:rPr>
              <w:t>控制接口</w:t>
            </w:r>
          </w:p>
        </w:tc>
      </w:tr>
      <w:tr w:rsidR="00D64292" w14:paraId="02D2A279" w14:textId="77777777" w:rsidTr="00E60C30">
        <w:tc>
          <w:tcPr>
            <w:tcW w:w="2552" w:type="dxa"/>
          </w:tcPr>
          <w:p w14:paraId="42DCB8BD" w14:textId="77777777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RESET_N</w:t>
            </w:r>
          </w:p>
        </w:tc>
        <w:tc>
          <w:tcPr>
            <w:tcW w:w="1701" w:type="dxa"/>
          </w:tcPr>
          <w:p w14:paraId="28A802ED" w14:textId="77777777" w:rsidR="00D64292" w:rsidRDefault="00D64292" w:rsidP="00D64292">
            <w:pPr>
              <w:pStyle w:val="TableText"/>
            </w:pPr>
            <w:r>
              <w:t>32</w:t>
            </w:r>
          </w:p>
        </w:tc>
        <w:tc>
          <w:tcPr>
            <w:tcW w:w="1134" w:type="dxa"/>
          </w:tcPr>
          <w:p w14:paraId="508516E3" w14:textId="77777777" w:rsidR="00D64292" w:rsidRDefault="00D64292" w:rsidP="00D64292">
            <w:pPr>
              <w:pStyle w:val="TableText"/>
            </w:pPr>
            <w:r>
              <w:t>DI</w:t>
            </w:r>
          </w:p>
        </w:tc>
        <w:tc>
          <w:tcPr>
            <w:tcW w:w="2551" w:type="dxa"/>
          </w:tcPr>
          <w:p w14:paraId="1CCBE5AC" w14:textId="7252B4CB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模组</w:t>
            </w:r>
            <w:r>
              <w:t>复位输入</w:t>
            </w:r>
          </w:p>
        </w:tc>
        <w:tc>
          <w:tcPr>
            <w:tcW w:w="1276" w:type="dxa"/>
          </w:tcPr>
          <w:p w14:paraId="5536BDD7" w14:textId="77777777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1134" w:type="dxa"/>
            <w:gridSpan w:val="2"/>
          </w:tcPr>
          <w:p w14:paraId="0C6BE692" w14:textId="693BC5C1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3544" w:type="dxa"/>
          </w:tcPr>
          <w:p w14:paraId="301DD073" w14:textId="31079F02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低脉冲触发有效，默认上</w:t>
            </w:r>
            <w:r>
              <w:t>拉</w:t>
            </w:r>
            <w:r>
              <w:rPr>
                <w:rFonts w:hint="eastAsia"/>
              </w:rPr>
              <w:t>电源为</w:t>
            </w:r>
            <w:r>
              <w:rPr>
                <w:rFonts w:hint="eastAsia"/>
              </w:rPr>
              <w:t>VBAT</w:t>
            </w:r>
            <w:r>
              <w:rPr>
                <w:rFonts w:hint="eastAsia"/>
              </w:rPr>
              <w:t>。</w:t>
            </w:r>
          </w:p>
        </w:tc>
      </w:tr>
      <w:tr w:rsidR="00D64292" w14:paraId="55A64CBF" w14:textId="77777777" w:rsidTr="00E60C30">
        <w:tc>
          <w:tcPr>
            <w:tcW w:w="2552" w:type="dxa"/>
          </w:tcPr>
          <w:p w14:paraId="65AFB580" w14:textId="1A2F2DFE" w:rsidR="00D64292" w:rsidRDefault="0071664E" w:rsidP="00D64292">
            <w:pPr>
              <w:pStyle w:val="TableText"/>
            </w:pPr>
            <w:r>
              <w:rPr>
                <w:rFonts w:hint="eastAsia"/>
              </w:rPr>
              <w:t>PWRKEY_N</w:t>
            </w:r>
          </w:p>
        </w:tc>
        <w:tc>
          <w:tcPr>
            <w:tcW w:w="1701" w:type="dxa"/>
          </w:tcPr>
          <w:p w14:paraId="20D2DC86" w14:textId="77777777" w:rsidR="00D64292" w:rsidRDefault="00D64292" w:rsidP="00D64292">
            <w:pPr>
              <w:pStyle w:val="TableText"/>
            </w:pPr>
            <w:r>
              <w:t>33</w:t>
            </w:r>
          </w:p>
        </w:tc>
        <w:tc>
          <w:tcPr>
            <w:tcW w:w="1134" w:type="dxa"/>
          </w:tcPr>
          <w:p w14:paraId="5462D62C" w14:textId="77777777" w:rsidR="00D64292" w:rsidRDefault="00D64292" w:rsidP="00D64292">
            <w:pPr>
              <w:pStyle w:val="TableText"/>
            </w:pPr>
            <w:r>
              <w:t>DI</w:t>
            </w:r>
          </w:p>
        </w:tc>
        <w:tc>
          <w:tcPr>
            <w:tcW w:w="2551" w:type="dxa"/>
          </w:tcPr>
          <w:p w14:paraId="6EBF397D" w14:textId="4F1747B9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模组开机</w:t>
            </w:r>
            <w:r>
              <w:t>、</w:t>
            </w:r>
            <w:r>
              <w:rPr>
                <w:rFonts w:hint="eastAsia"/>
              </w:rPr>
              <w:t>关机控制</w:t>
            </w:r>
          </w:p>
        </w:tc>
        <w:tc>
          <w:tcPr>
            <w:tcW w:w="1276" w:type="dxa"/>
          </w:tcPr>
          <w:p w14:paraId="390D52A4" w14:textId="77777777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1134" w:type="dxa"/>
            <w:gridSpan w:val="2"/>
          </w:tcPr>
          <w:p w14:paraId="1F2D7119" w14:textId="6B9556CC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3544" w:type="dxa"/>
          </w:tcPr>
          <w:p w14:paraId="4F283C83" w14:textId="22793686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低脉冲触发有效，可控制模组开机</w:t>
            </w:r>
            <w:r>
              <w:t>和</w:t>
            </w:r>
            <w:r>
              <w:rPr>
                <w:rFonts w:hint="eastAsia"/>
              </w:rPr>
              <w:t>关机，默认上</w:t>
            </w:r>
            <w:r>
              <w:t>拉</w:t>
            </w:r>
            <w:r>
              <w:rPr>
                <w:rFonts w:hint="eastAsia"/>
              </w:rPr>
              <w:t>电源为</w:t>
            </w:r>
            <w:r>
              <w:rPr>
                <w:rFonts w:hint="eastAsia"/>
              </w:rPr>
              <w:t>VBAT</w:t>
            </w:r>
            <w:r>
              <w:rPr>
                <w:rFonts w:hint="eastAsia"/>
              </w:rPr>
              <w:t>。</w:t>
            </w:r>
          </w:p>
        </w:tc>
      </w:tr>
      <w:tr w:rsidR="00D64292" w14:paraId="56F7F0F8" w14:textId="77777777" w:rsidTr="00E60C30">
        <w:tc>
          <w:tcPr>
            <w:tcW w:w="2552" w:type="dxa"/>
          </w:tcPr>
          <w:p w14:paraId="67DB2F73" w14:textId="08F1DDAC" w:rsidR="00D64292" w:rsidRDefault="00506E5D" w:rsidP="00D64292">
            <w:pPr>
              <w:pStyle w:val="TableText"/>
            </w:pPr>
            <w:r>
              <w:rPr>
                <w:rFonts w:hint="eastAsia"/>
              </w:rPr>
              <w:t>PWRKEY_P</w:t>
            </w:r>
          </w:p>
        </w:tc>
        <w:tc>
          <w:tcPr>
            <w:tcW w:w="1701" w:type="dxa"/>
          </w:tcPr>
          <w:p w14:paraId="5EB8367A" w14:textId="77777777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34</w:t>
            </w:r>
          </w:p>
        </w:tc>
        <w:tc>
          <w:tcPr>
            <w:tcW w:w="1134" w:type="dxa"/>
          </w:tcPr>
          <w:p w14:paraId="5C0ECF25" w14:textId="77777777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3F2D9CB4" w14:textId="40BCFF1E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模组</w:t>
            </w:r>
            <w:r>
              <w:t>开</w:t>
            </w:r>
            <w:r>
              <w:rPr>
                <w:rFonts w:hint="eastAsia"/>
              </w:rPr>
              <w:t>机</w:t>
            </w:r>
            <w:r>
              <w:t>控制</w:t>
            </w:r>
          </w:p>
        </w:tc>
        <w:tc>
          <w:tcPr>
            <w:tcW w:w="1276" w:type="dxa"/>
          </w:tcPr>
          <w:p w14:paraId="53E16C32" w14:textId="77777777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1134" w:type="dxa"/>
            <w:gridSpan w:val="2"/>
          </w:tcPr>
          <w:p w14:paraId="38E5AE51" w14:textId="51801F9A" w:rsidR="00D64292" w:rsidRDefault="00D64292" w:rsidP="00D64292">
            <w:pPr>
              <w:pStyle w:val="TableText"/>
            </w:pPr>
            <w:r>
              <w:t>-</w:t>
            </w:r>
          </w:p>
        </w:tc>
        <w:tc>
          <w:tcPr>
            <w:tcW w:w="3544" w:type="dxa"/>
          </w:tcPr>
          <w:p w14:paraId="0A00ACF5" w14:textId="2D588B53" w:rsidR="00D64292" w:rsidRDefault="00D64292" w:rsidP="00D64292">
            <w:pPr>
              <w:pStyle w:val="TableText"/>
            </w:pPr>
            <w:r>
              <w:rPr>
                <w:rFonts w:hint="eastAsia"/>
              </w:rPr>
              <w:t>高电平</w:t>
            </w:r>
            <w:r>
              <w:t>触发有效，</w:t>
            </w:r>
            <w:r>
              <w:rPr>
                <w:rFonts w:hint="eastAsia"/>
              </w:rPr>
              <w:t>不使用则</w:t>
            </w:r>
            <w:r>
              <w:t>悬空</w:t>
            </w:r>
            <w:r>
              <w:rPr>
                <w:rFonts w:hint="eastAsia"/>
              </w:rPr>
              <w:t>。</w:t>
            </w:r>
          </w:p>
        </w:tc>
      </w:tr>
      <w:tr w:rsidR="00EA6E29" w14:paraId="45C9E814" w14:textId="77777777" w:rsidTr="009B28C2">
        <w:tc>
          <w:tcPr>
            <w:tcW w:w="13892" w:type="dxa"/>
            <w:gridSpan w:val="8"/>
          </w:tcPr>
          <w:p w14:paraId="388E4A6C" w14:textId="51E4681A" w:rsidR="00EA6E29" w:rsidRDefault="006E6AD0" w:rsidP="00E43A64">
            <w:pPr>
              <w:pStyle w:val="TableHeading"/>
            </w:pPr>
            <w:r>
              <w:rPr>
                <w:rFonts w:hint="eastAsia"/>
              </w:rPr>
              <w:t>SDC/MMC</w:t>
            </w:r>
            <w:r>
              <w:rPr>
                <w:rFonts w:hint="eastAsia"/>
              </w:rPr>
              <w:t>接口</w:t>
            </w:r>
          </w:p>
        </w:tc>
      </w:tr>
      <w:tr w:rsidR="00F47DB0" w14:paraId="1385F63D" w14:textId="77777777" w:rsidTr="00E60C30">
        <w:tc>
          <w:tcPr>
            <w:tcW w:w="2552" w:type="dxa"/>
          </w:tcPr>
          <w:p w14:paraId="777A986D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SDC_PWR_EN</w:t>
            </w:r>
          </w:p>
        </w:tc>
        <w:tc>
          <w:tcPr>
            <w:tcW w:w="1701" w:type="dxa"/>
          </w:tcPr>
          <w:p w14:paraId="35369358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2</w:t>
            </w:r>
          </w:p>
        </w:tc>
        <w:tc>
          <w:tcPr>
            <w:tcW w:w="1134" w:type="dxa"/>
          </w:tcPr>
          <w:p w14:paraId="09BF79A7" w14:textId="77777777" w:rsidR="00F47DB0" w:rsidRDefault="00F47DB0" w:rsidP="00E5767F">
            <w:pPr>
              <w:pStyle w:val="TableText"/>
            </w:pPr>
            <w:r>
              <w:t>D</w:t>
            </w:r>
            <w:r>
              <w:rPr>
                <w:rFonts w:hint="eastAsia"/>
              </w:rPr>
              <w:t>O</w:t>
            </w:r>
          </w:p>
        </w:tc>
        <w:tc>
          <w:tcPr>
            <w:tcW w:w="2551" w:type="dxa"/>
          </w:tcPr>
          <w:p w14:paraId="11AAB79D" w14:textId="2B7414C3" w:rsidR="00F47DB0" w:rsidRDefault="00B40AC6" w:rsidP="00E5767F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 w:rsidR="00F47DB0">
              <w:rPr>
                <w:rFonts w:hint="eastAsia"/>
              </w:rPr>
              <w:t>外部</w:t>
            </w:r>
            <w:r w:rsidR="00F47DB0">
              <w:t>供电</w:t>
            </w:r>
            <w:r w:rsidR="00F47DB0">
              <w:rPr>
                <w:rFonts w:hint="eastAsia"/>
              </w:rPr>
              <w:t>电源使能控制</w:t>
            </w:r>
          </w:p>
        </w:tc>
        <w:tc>
          <w:tcPr>
            <w:tcW w:w="1276" w:type="dxa"/>
          </w:tcPr>
          <w:p w14:paraId="5D52C17F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3</w:t>
            </w:r>
          </w:p>
        </w:tc>
        <w:tc>
          <w:tcPr>
            <w:tcW w:w="1134" w:type="dxa"/>
            <w:gridSpan w:val="2"/>
          </w:tcPr>
          <w:p w14:paraId="7E7A51BC" w14:textId="1B29875E" w:rsidR="00F47DB0" w:rsidRPr="0009305C" w:rsidRDefault="0009305C" w:rsidP="0009305C">
            <w:pPr>
              <w:topLinePunct w:val="0"/>
              <w:adjustRightInd/>
              <w:snapToGrid/>
              <w:spacing w:before="0" w:after="0" w:line="240" w:lineRule="auto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05C">
              <w:rPr>
                <w:rFonts w:ascii="Arial" w:eastAsia="宋体" w:hAnsi="Arial"/>
                <w:color w:val="000000"/>
                <w:kern w:val="0"/>
              </w:rPr>
              <w:t>PD</w:t>
            </w:r>
          </w:p>
        </w:tc>
        <w:tc>
          <w:tcPr>
            <w:tcW w:w="3544" w:type="dxa"/>
          </w:tcPr>
          <w:p w14:paraId="4AD61F92" w14:textId="7E0AC6D2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F47DB0" w14:paraId="65202A1C" w14:textId="77777777" w:rsidTr="00E60C30">
        <w:tc>
          <w:tcPr>
            <w:tcW w:w="2552" w:type="dxa"/>
          </w:tcPr>
          <w:p w14:paraId="15443F9B" w14:textId="77777777" w:rsidR="00F47DB0" w:rsidRDefault="00F47DB0" w:rsidP="00E5767F">
            <w:pPr>
              <w:pStyle w:val="TableText"/>
            </w:pPr>
            <w:r>
              <w:lastRenderedPageBreak/>
              <w:t>SDC_DATA_2</w:t>
            </w:r>
          </w:p>
        </w:tc>
        <w:tc>
          <w:tcPr>
            <w:tcW w:w="1701" w:type="dxa"/>
          </w:tcPr>
          <w:p w14:paraId="7648CEAF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3</w:t>
            </w:r>
          </w:p>
        </w:tc>
        <w:tc>
          <w:tcPr>
            <w:tcW w:w="1134" w:type="dxa"/>
          </w:tcPr>
          <w:p w14:paraId="622E0450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1A684AE7" w14:textId="6353EC85" w:rsidR="00F47DB0" w:rsidRDefault="00F761D8" w:rsidP="00E5767F">
            <w:pPr>
              <w:pStyle w:val="TableText"/>
            </w:pPr>
            <w:r>
              <w:rPr>
                <w:rFonts w:hint="eastAsia"/>
              </w:rPr>
              <w:t xml:space="preserve">SDC </w:t>
            </w:r>
            <w:r w:rsidR="00F47DB0">
              <w:rPr>
                <w:rFonts w:hint="eastAsia"/>
              </w:rPr>
              <w:t>/</w:t>
            </w:r>
            <w:r w:rsidR="00F47DB0">
              <w:t>MMC</w:t>
            </w:r>
            <w:r w:rsidR="00F47DB0">
              <w:rPr>
                <w:rFonts w:hint="eastAsia"/>
              </w:rPr>
              <w:t>数据位</w:t>
            </w:r>
            <w:r w:rsidR="00F47DB0"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2E0E5197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</w:tcPr>
          <w:p w14:paraId="1D7137E9" w14:textId="1293F5D0" w:rsidR="00F47DB0" w:rsidRPr="0009305C" w:rsidRDefault="0009305C" w:rsidP="0009305C">
            <w:pPr>
              <w:topLinePunct w:val="0"/>
              <w:adjustRightInd/>
              <w:snapToGrid/>
              <w:spacing w:before="0" w:after="0" w:line="240" w:lineRule="auto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9305C">
              <w:rPr>
                <w:rFonts w:ascii="Arial" w:eastAsia="宋体" w:hAnsi="Arial"/>
                <w:color w:val="000000"/>
                <w:kern w:val="0"/>
              </w:rPr>
              <w:t>PU</w:t>
            </w:r>
          </w:p>
        </w:tc>
        <w:tc>
          <w:tcPr>
            <w:tcW w:w="3544" w:type="dxa"/>
          </w:tcPr>
          <w:p w14:paraId="765CE73E" w14:textId="359E856B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3C3E02AD" w14:textId="77777777" w:rsidTr="00E60C30">
        <w:tc>
          <w:tcPr>
            <w:tcW w:w="2552" w:type="dxa"/>
          </w:tcPr>
          <w:p w14:paraId="1DFC664A" w14:textId="77777777" w:rsidR="0009305C" w:rsidRDefault="0009305C" w:rsidP="0009305C">
            <w:pPr>
              <w:pStyle w:val="TableText"/>
            </w:pPr>
            <w:r>
              <w:t>SDC_DATA_3</w:t>
            </w:r>
          </w:p>
        </w:tc>
        <w:tc>
          <w:tcPr>
            <w:tcW w:w="1701" w:type="dxa"/>
          </w:tcPr>
          <w:p w14:paraId="76ECF0DB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4</w:t>
            </w:r>
          </w:p>
        </w:tc>
        <w:tc>
          <w:tcPr>
            <w:tcW w:w="1134" w:type="dxa"/>
          </w:tcPr>
          <w:p w14:paraId="7AE108CD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261B9B6F" w14:textId="29F640F3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0C26A7A7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  <w:vAlign w:val="top"/>
          </w:tcPr>
          <w:p w14:paraId="4914AEA6" w14:textId="2E7AD5B9" w:rsidR="0009305C" w:rsidRDefault="0009305C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41FA593B" w14:textId="1B7A978D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3505EA57" w14:textId="77777777" w:rsidTr="00E60C30">
        <w:tc>
          <w:tcPr>
            <w:tcW w:w="2552" w:type="dxa"/>
          </w:tcPr>
          <w:p w14:paraId="31F9834F" w14:textId="77777777" w:rsidR="0009305C" w:rsidRDefault="0009305C" w:rsidP="0009305C">
            <w:pPr>
              <w:pStyle w:val="TableText"/>
            </w:pPr>
            <w:r>
              <w:t>SDC_CMD</w:t>
            </w:r>
          </w:p>
        </w:tc>
        <w:tc>
          <w:tcPr>
            <w:tcW w:w="1701" w:type="dxa"/>
          </w:tcPr>
          <w:p w14:paraId="4C2F4D15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  <w:tc>
          <w:tcPr>
            <w:tcW w:w="1134" w:type="dxa"/>
          </w:tcPr>
          <w:p w14:paraId="4DAD013C" w14:textId="77777777" w:rsidR="0009305C" w:rsidRDefault="0009305C" w:rsidP="0009305C">
            <w:pPr>
              <w:pStyle w:val="TableText"/>
            </w:pPr>
            <w:r>
              <w:t>DO</w:t>
            </w:r>
          </w:p>
        </w:tc>
        <w:tc>
          <w:tcPr>
            <w:tcW w:w="2551" w:type="dxa"/>
          </w:tcPr>
          <w:p w14:paraId="01153623" w14:textId="73B204A5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>
              <w:rPr>
                <w:rFonts w:hint="eastAsia"/>
              </w:rPr>
              <w:t>命令控制</w:t>
            </w:r>
          </w:p>
        </w:tc>
        <w:tc>
          <w:tcPr>
            <w:tcW w:w="1276" w:type="dxa"/>
          </w:tcPr>
          <w:p w14:paraId="25CAA04D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  <w:vAlign w:val="top"/>
          </w:tcPr>
          <w:p w14:paraId="0A7CDCF3" w14:textId="3965EC41" w:rsidR="0009305C" w:rsidRDefault="0009305C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69747DAB" w14:textId="397CF983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F47DB0" w14:paraId="49791E2D" w14:textId="77777777" w:rsidTr="00E60C30">
        <w:tc>
          <w:tcPr>
            <w:tcW w:w="2552" w:type="dxa"/>
          </w:tcPr>
          <w:p w14:paraId="3EFBEC43" w14:textId="77777777" w:rsidR="00F47DB0" w:rsidRDefault="00F47DB0" w:rsidP="00E5767F">
            <w:pPr>
              <w:pStyle w:val="TableText"/>
            </w:pPr>
            <w:r>
              <w:t>SDC_CLK</w:t>
            </w:r>
          </w:p>
        </w:tc>
        <w:tc>
          <w:tcPr>
            <w:tcW w:w="1701" w:type="dxa"/>
          </w:tcPr>
          <w:p w14:paraId="61A3AC51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6</w:t>
            </w:r>
          </w:p>
        </w:tc>
        <w:tc>
          <w:tcPr>
            <w:tcW w:w="1134" w:type="dxa"/>
          </w:tcPr>
          <w:p w14:paraId="5F16816E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D704946" w14:textId="5747EAE8" w:rsidR="00F47DB0" w:rsidRDefault="00F761D8" w:rsidP="00E5767F">
            <w:pPr>
              <w:pStyle w:val="TableText"/>
            </w:pPr>
            <w:r>
              <w:rPr>
                <w:rFonts w:hint="eastAsia"/>
              </w:rPr>
              <w:t xml:space="preserve">SDC </w:t>
            </w:r>
            <w:r w:rsidR="00F47DB0">
              <w:rPr>
                <w:rFonts w:hint="eastAsia"/>
              </w:rPr>
              <w:t>/</w:t>
            </w:r>
            <w:r w:rsidR="00F47DB0">
              <w:t>MMC</w:t>
            </w:r>
            <w:r w:rsidR="00F47DB0">
              <w:rPr>
                <w:rFonts w:hint="eastAsia"/>
              </w:rPr>
              <w:t>时钟</w:t>
            </w:r>
          </w:p>
        </w:tc>
        <w:tc>
          <w:tcPr>
            <w:tcW w:w="1276" w:type="dxa"/>
          </w:tcPr>
          <w:p w14:paraId="57B80D58" w14:textId="77777777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</w:tcPr>
          <w:p w14:paraId="57FCFDAB" w14:textId="7AB7CABE" w:rsidR="00F47DB0" w:rsidRDefault="0009305C" w:rsidP="00E5767F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4AE4E02E" w14:textId="73351F41" w:rsidR="00F47DB0" w:rsidRDefault="00F47DB0" w:rsidP="00E5767F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257ED15C" w14:textId="77777777" w:rsidTr="00E60C30">
        <w:tc>
          <w:tcPr>
            <w:tcW w:w="2552" w:type="dxa"/>
          </w:tcPr>
          <w:p w14:paraId="4687798B" w14:textId="77777777" w:rsidR="0009305C" w:rsidRDefault="0009305C" w:rsidP="0009305C">
            <w:pPr>
              <w:pStyle w:val="TableText"/>
            </w:pPr>
            <w:r>
              <w:t>SDC_DATA_0</w:t>
            </w:r>
          </w:p>
        </w:tc>
        <w:tc>
          <w:tcPr>
            <w:tcW w:w="1701" w:type="dxa"/>
          </w:tcPr>
          <w:p w14:paraId="564E9120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1134" w:type="dxa"/>
          </w:tcPr>
          <w:p w14:paraId="1F226B58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067CC5F8" w14:textId="2E8B0661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14:paraId="7BC37B01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  <w:vAlign w:val="top"/>
          </w:tcPr>
          <w:p w14:paraId="4E78FE6F" w14:textId="5C3E0C92" w:rsidR="0009305C" w:rsidRDefault="0009305C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552D33F" w14:textId="1F9C691B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167E98E3" w14:textId="77777777" w:rsidTr="00E60C30">
        <w:tc>
          <w:tcPr>
            <w:tcW w:w="2552" w:type="dxa"/>
          </w:tcPr>
          <w:p w14:paraId="0D32761D" w14:textId="77777777" w:rsidR="0009305C" w:rsidRDefault="0009305C" w:rsidP="0009305C">
            <w:pPr>
              <w:pStyle w:val="TableText"/>
            </w:pPr>
            <w:r>
              <w:t>SDC_DATA_1</w:t>
            </w:r>
          </w:p>
        </w:tc>
        <w:tc>
          <w:tcPr>
            <w:tcW w:w="1701" w:type="dxa"/>
          </w:tcPr>
          <w:p w14:paraId="63E9F925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</w:tcPr>
          <w:p w14:paraId="2207ECA4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250E0E25" w14:textId="2C534910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27416E9F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1134" w:type="dxa"/>
            <w:gridSpan w:val="2"/>
            <w:vAlign w:val="top"/>
          </w:tcPr>
          <w:p w14:paraId="48BF0B08" w14:textId="537514B4" w:rsidR="0009305C" w:rsidRDefault="0009305C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43D80B0" w14:textId="12C5C90F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5B949AB0" w14:textId="77777777" w:rsidTr="00E60C30">
        <w:tc>
          <w:tcPr>
            <w:tcW w:w="2552" w:type="dxa"/>
          </w:tcPr>
          <w:p w14:paraId="11BBF1BE" w14:textId="77777777" w:rsidR="0009305C" w:rsidRDefault="0009305C" w:rsidP="0009305C">
            <w:pPr>
              <w:pStyle w:val="TableText"/>
            </w:pPr>
            <w:r>
              <w:t>SDC_DET</w:t>
            </w:r>
          </w:p>
        </w:tc>
        <w:tc>
          <w:tcPr>
            <w:tcW w:w="1701" w:type="dxa"/>
          </w:tcPr>
          <w:p w14:paraId="7235BF1E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96</w:t>
            </w:r>
          </w:p>
        </w:tc>
        <w:tc>
          <w:tcPr>
            <w:tcW w:w="1134" w:type="dxa"/>
          </w:tcPr>
          <w:p w14:paraId="12F1CB7A" w14:textId="77777777" w:rsidR="0009305C" w:rsidRDefault="0009305C" w:rsidP="0009305C">
            <w:pPr>
              <w:pStyle w:val="TableText"/>
            </w:pPr>
            <w:r>
              <w:t>DI</w:t>
            </w:r>
          </w:p>
        </w:tc>
        <w:tc>
          <w:tcPr>
            <w:tcW w:w="2551" w:type="dxa"/>
          </w:tcPr>
          <w:p w14:paraId="6117B83F" w14:textId="6FE0BF8D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SDC /</w:t>
            </w:r>
            <w:r>
              <w:t>MMC</w:t>
            </w:r>
            <w:r>
              <w:rPr>
                <w:rFonts w:hint="eastAsia"/>
              </w:rPr>
              <w:t>检测输入</w:t>
            </w:r>
          </w:p>
        </w:tc>
        <w:tc>
          <w:tcPr>
            <w:tcW w:w="1276" w:type="dxa"/>
          </w:tcPr>
          <w:p w14:paraId="66043A2D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3</w:t>
            </w:r>
          </w:p>
        </w:tc>
        <w:tc>
          <w:tcPr>
            <w:tcW w:w="1134" w:type="dxa"/>
            <w:gridSpan w:val="2"/>
          </w:tcPr>
          <w:p w14:paraId="63C5A913" w14:textId="6E6A381D" w:rsidR="0009305C" w:rsidRDefault="00A648F4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4B38C2C3" w14:textId="64170FCA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713EE3" w14:paraId="15982874" w14:textId="77777777" w:rsidTr="009B28C2">
        <w:tc>
          <w:tcPr>
            <w:tcW w:w="13892" w:type="dxa"/>
            <w:gridSpan w:val="8"/>
          </w:tcPr>
          <w:p w14:paraId="3ACE40C9" w14:textId="72ACCF31" w:rsidR="00713EE3" w:rsidRDefault="00713EE3" w:rsidP="00713EE3">
            <w:pPr>
              <w:pStyle w:val="TableHeading"/>
            </w:pPr>
            <w:r w:rsidRPr="00E16204">
              <w:rPr>
                <w:rFonts w:hint="eastAsia"/>
              </w:rPr>
              <w:t>SPI</w:t>
            </w:r>
            <w:r w:rsidRPr="00E16204">
              <w:rPr>
                <w:rFonts w:hint="eastAsia"/>
              </w:rPr>
              <w:t>接口</w:t>
            </w:r>
          </w:p>
        </w:tc>
      </w:tr>
      <w:tr w:rsidR="009F17CA" w14:paraId="4FDCD155" w14:textId="77777777" w:rsidTr="00E60C30">
        <w:tc>
          <w:tcPr>
            <w:tcW w:w="2552" w:type="dxa"/>
          </w:tcPr>
          <w:p w14:paraId="2383EA20" w14:textId="19B1BAE0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_CLK</w:t>
            </w:r>
          </w:p>
        </w:tc>
        <w:tc>
          <w:tcPr>
            <w:tcW w:w="1701" w:type="dxa"/>
          </w:tcPr>
          <w:p w14:paraId="16B99269" w14:textId="77777777" w:rsidR="009F17CA" w:rsidRDefault="009F17CA" w:rsidP="009F17CA">
            <w:pPr>
              <w:pStyle w:val="TableText"/>
            </w:pPr>
            <w:r>
              <w:t>9</w:t>
            </w:r>
          </w:p>
        </w:tc>
        <w:tc>
          <w:tcPr>
            <w:tcW w:w="1134" w:type="dxa"/>
          </w:tcPr>
          <w:p w14:paraId="6832963E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7BAA907" w14:textId="1C9B30FD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时钟信号</w:t>
            </w:r>
          </w:p>
        </w:tc>
        <w:tc>
          <w:tcPr>
            <w:tcW w:w="1276" w:type="dxa"/>
          </w:tcPr>
          <w:p w14:paraId="4EF36FF2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20539948" w14:textId="6D558C16" w:rsidR="009F17CA" w:rsidRDefault="009F17CA" w:rsidP="009F17CA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6C1A813C" w14:textId="30F41EF0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F17CA" w14:paraId="3532D1D7" w14:textId="77777777" w:rsidTr="00E60C30">
        <w:tc>
          <w:tcPr>
            <w:tcW w:w="2552" w:type="dxa"/>
          </w:tcPr>
          <w:p w14:paraId="65579181" w14:textId="525AD4D4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_CS_N</w:t>
            </w:r>
          </w:p>
        </w:tc>
        <w:tc>
          <w:tcPr>
            <w:tcW w:w="1701" w:type="dxa"/>
          </w:tcPr>
          <w:p w14:paraId="6B75E3B8" w14:textId="77777777" w:rsidR="009F17CA" w:rsidRDefault="009F17CA" w:rsidP="009F17CA">
            <w:pPr>
              <w:pStyle w:val="TableText"/>
            </w:pPr>
            <w:r>
              <w:t>10</w:t>
            </w:r>
          </w:p>
        </w:tc>
        <w:tc>
          <w:tcPr>
            <w:tcW w:w="1134" w:type="dxa"/>
          </w:tcPr>
          <w:p w14:paraId="24ADEC3A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3F4C3394" w14:textId="5CCCAA52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从设备片选信号</w:t>
            </w:r>
          </w:p>
        </w:tc>
        <w:tc>
          <w:tcPr>
            <w:tcW w:w="1276" w:type="dxa"/>
          </w:tcPr>
          <w:p w14:paraId="69638BAE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3B635C7" w14:textId="05EC1B16" w:rsidR="009F17CA" w:rsidRDefault="009F17CA" w:rsidP="009F17CA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2AF28707" w14:textId="422C2C8F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F17CA" w14:paraId="61D3D7D1" w14:textId="77777777" w:rsidTr="00E60C30">
        <w:tc>
          <w:tcPr>
            <w:tcW w:w="2552" w:type="dxa"/>
          </w:tcPr>
          <w:p w14:paraId="79A8E4B7" w14:textId="01A39E5D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_MISO</w:t>
            </w:r>
          </w:p>
        </w:tc>
        <w:tc>
          <w:tcPr>
            <w:tcW w:w="1701" w:type="dxa"/>
          </w:tcPr>
          <w:p w14:paraId="5F5B48D9" w14:textId="77777777" w:rsidR="009F17CA" w:rsidRDefault="009F17CA" w:rsidP="009F17CA">
            <w:pPr>
              <w:pStyle w:val="TableText"/>
            </w:pPr>
            <w:r>
              <w:t>11</w:t>
            </w:r>
          </w:p>
        </w:tc>
        <w:tc>
          <w:tcPr>
            <w:tcW w:w="1134" w:type="dxa"/>
          </w:tcPr>
          <w:p w14:paraId="4C069D26" w14:textId="77777777" w:rsidR="009F17CA" w:rsidRDefault="009F17CA" w:rsidP="009F17CA">
            <w:pPr>
              <w:pStyle w:val="TableText"/>
            </w:pPr>
            <w:r>
              <w:t>DI</w:t>
            </w:r>
          </w:p>
        </w:tc>
        <w:tc>
          <w:tcPr>
            <w:tcW w:w="2551" w:type="dxa"/>
          </w:tcPr>
          <w:p w14:paraId="34C79F5C" w14:textId="79EE6BB1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主设备输入，从设备输出</w:t>
            </w:r>
          </w:p>
        </w:tc>
        <w:tc>
          <w:tcPr>
            <w:tcW w:w="1276" w:type="dxa"/>
          </w:tcPr>
          <w:p w14:paraId="69395D1E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78428EEB" w14:textId="4DD7CE78" w:rsidR="009F17CA" w:rsidRDefault="009F17CA" w:rsidP="009F17CA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58B639CA" w14:textId="7039E63C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F17CA" w14:paraId="7D87E326" w14:textId="77777777" w:rsidTr="00E60C30">
        <w:tc>
          <w:tcPr>
            <w:tcW w:w="2552" w:type="dxa"/>
          </w:tcPr>
          <w:p w14:paraId="170B5A2D" w14:textId="7CFF04FD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_MOSI</w:t>
            </w:r>
          </w:p>
        </w:tc>
        <w:tc>
          <w:tcPr>
            <w:tcW w:w="1701" w:type="dxa"/>
          </w:tcPr>
          <w:p w14:paraId="298F1D62" w14:textId="77777777" w:rsidR="009F17CA" w:rsidRDefault="009F17CA" w:rsidP="009F17CA">
            <w:pPr>
              <w:pStyle w:val="TableText"/>
            </w:pPr>
            <w:r>
              <w:t>12</w:t>
            </w:r>
          </w:p>
        </w:tc>
        <w:tc>
          <w:tcPr>
            <w:tcW w:w="1134" w:type="dxa"/>
          </w:tcPr>
          <w:p w14:paraId="7266F272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26FE1F1" w14:textId="6D03D26F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主设备输出，从设备输入</w:t>
            </w:r>
          </w:p>
        </w:tc>
        <w:tc>
          <w:tcPr>
            <w:tcW w:w="1276" w:type="dxa"/>
          </w:tcPr>
          <w:p w14:paraId="493BD55C" w14:textId="77777777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24305A6E" w14:textId="6B18A343" w:rsidR="009F17CA" w:rsidRDefault="009F17CA" w:rsidP="009F17CA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774F92D" w14:textId="2C71C8C8" w:rsidR="009F17CA" w:rsidRDefault="009F17CA" w:rsidP="009F17CA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4EE9F17A" w14:textId="77777777" w:rsidTr="009B28C2">
        <w:tc>
          <w:tcPr>
            <w:tcW w:w="13892" w:type="dxa"/>
            <w:gridSpan w:val="8"/>
          </w:tcPr>
          <w:p w14:paraId="57937485" w14:textId="383C19F6" w:rsidR="0009305C" w:rsidRDefault="0009305C" w:rsidP="0009305C">
            <w:pPr>
              <w:pStyle w:val="TableHeading"/>
            </w:pPr>
            <w:r>
              <w:rPr>
                <w:rFonts w:hint="eastAsia"/>
              </w:rPr>
              <w:t>RGMII</w:t>
            </w:r>
            <w:r>
              <w:rPr>
                <w:rFonts w:hint="eastAsia"/>
              </w:rPr>
              <w:t>接口</w:t>
            </w:r>
          </w:p>
        </w:tc>
      </w:tr>
      <w:tr w:rsidR="0009305C" w14:paraId="15096CCC" w14:textId="77777777" w:rsidTr="00E60C30">
        <w:tc>
          <w:tcPr>
            <w:tcW w:w="2552" w:type="dxa"/>
          </w:tcPr>
          <w:p w14:paraId="787A1BA7" w14:textId="77777777" w:rsidR="0009305C" w:rsidRDefault="0009305C" w:rsidP="0009305C">
            <w:pPr>
              <w:pStyle w:val="TableText"/>
            </w:pPr>
            <w:r>
              <w:t>RGMII_RX_D0</w:t>
            </w:r>
          </w:p>
        </w:tc>
        <w:tc>
          <w:tcPr>
            <w:tcW w:w="1701" w:type="dxa"/>
          </w:tcPr>
          <w:p w14:paraId="7F83D6C4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19</w:t>
            </w:r>
          </w:p>
        </w:tc>
        <w:tc>
          <w:tcPr>
            <w:tcW w:w="1134" w:type="dxa"/>
          </w:tcPr>
          <w:p w14:paraId="7FD31C34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60EDF298" w14:textId="1DC8C8FE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14:paraId="2380AD3A" w14:textId="6BA0FB6E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0C5C7463" w14:textId="4627FEA9" w:rsidR="0009305C" w:rsidRDefault="001745F8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A825527" w14:textId="6E09E328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46BB6615" w14:textId="77777777" w:rsidTr="00E60C30">
        <w:tc>
          <w:tcPr>
            <w:tcW w:w="2552" w:type="dxa"/>
          </w:tcPr>
          <w:p w14:paraId="259F875B" w14:textId="77777777" w:rsidR="0009305C" w:rsidRDefault="0009305C" w:rsidP="0009305C">
            <w:pPr>
              <w:pStyle w:val="TableText"/>
            </w:pPr>
            <w:r>
              <w:t>RGMII_RX_D1</w:t>
            </w:r>
          </w:p>
        </w:tc>
        <w:tc>
          <w:tcPr>
            <w:tcW w:w="1701" w:type="dxa"/>
          </w:tcPr>
          <w:p w14:paraId="74187F34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18</w:t>
            </w:r>
          </w:p>
        </w:tc>
        <w:tc>
          <w:tcPr>
            <w:tcW w:w="1134" w:type="dxa"/>
          </w:tcPr>
          <w:p w14:paraId="6AD4E33A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041E134C" w14:textId="5BBF9796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10D6FB64" w14:textId="5F3B555D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0FAC3753" w14:textId="076186A5" w:rsidR="0009305C" w:rsidRDefault="001745F8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2276E852" w14:textId="51E9C15F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52C51E31" w14:textId="77777777" w:rsidTr="00E60C30">
        <w:tc>
          <w:tcPr>
            <w:tcW w:w="2552" w:type="dxa"/>
          </w:tcPr>
          <w:p w14:paraId="1E481ABC" w14:textId="77777777" w:rsidR="0009305C" w:rsidRDefault="0009305C" w:rsidP="0009305C">
            <w:pPr>
              <w:pStyle w:val="TableText"/>
            </w:pPr>
            <w:r>
              <w:t>RGMII_RX_D2</w:t>
            </w:r>
          </w:p>
        </w:tc>
        <w:tc>
          <w:tcPr>
            <w:tcW w:w="1701" w:type="dxa"/>
          </w:tcPr>
          <w:p w14:paraId="4F364F60" w14:textId="77777777" w:rsidR="0009305C" w:rsidRDefault="0009305C" w:rsidP="0009305C">
            <w:pPr>
              <w:pStyle w:val="TableText"/>
            </w:pPr>
            <w:r>
              <w:t>112</w:t>
            </w:r>
          </w:p>
        </w:tc>
        <w:tc>
          <w:tcPr>
            <w:tcW w:w="1134" w:type="dxa"/>
          </w:tcPr>
          <w:p w14:paraId="718FEEBD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39C6B2D6" w14:textId="5A0D8486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16C77E0E" w14:textId="6D12220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2CAC3CBF" w14:textId="437714F9" w:rsidR="0009305C" w:rsidRDefault="001745F8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7E3BAF68" w14:textId="5CD32E83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2547780C" w14:textId="77777777" w:rsidTr="00E60C30">
        <w:tc>
          <w:tcPr>
            <w:tcW w:w="2552" w:type="dxa"/>
          </w:tcPr>
          <w:p w14:paraId="6F242FEA" w14:textId="77777777" w:rsidR="0009305C" w:rsidRDefault="0009305C" w:rsidP="0009305C">
            <w:pPr>
              <w:pStyle w:val="TableText"/>
            </w:pPr>
            <w:r>
              <w:t>RGMII_RX_D3</w:t>
            </w:r>
          </w:p>
        </w:tc>
        <w:tc>
          <w:tcPr>
            <w:tcW w:w="1701" w:type="dxa"/>
          </w:tcPr>
          <w:p w14:paraId="5A4F1659" w14:textId="77777777" w:rsidR="0009305C" w:rsidRDefault="0009305C" w:rsidP="0009305C">
            <w:pPr>
              <w:pStyle w:val="TableText"/>
            </w:pPr>
            <w:r>
              <w:t>113</w:t>
            </w:r>
          </w:p>
        </w:tc>
        <w:tc>
          <w:tcPr>
            <w:tcW w:w="1134" w:type="dxa"/>
          </w:tcPr>
          <w:p w14:paraId="2719355E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0D21133F" w14:textId="071F5B9A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48EBFEED" w14:textId="64DC2A41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1C2007BC" w14:textId="4A6C74AA" w:rsidR="0009305C" w:rsidRDefault="001745F8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209F95ED" w14:textId="66A3271A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6757822A" w14:textId="77777777" w:rsidTr="00E60C30">
        <w:tc>
          <w:tcPr>
            <w:tcW w:w="2552" w:type="dxa"/>
          </w:tcPr>
          <w:p w14:paraId="41D51AC2" w14:textId="77777777" w:rsidR="0009305C" w:rsidRDefault="0009305C" w:rsidP="0009305C">
            <w:pPr>
              <w:pStyle w:val="TableText"/>
            </w:pPr>
            <w:r>
              <w:t>RGMII_RX_DV</w:t>
            </w:r>
          </w:p>
        </w:tc>
        <w:tc>
          <w:tcPr>
            <w:tcW w:w="1701" w:type="dxa"/>
          </w:tcPr>
          <w:p w14:paraId="2770595F" w14:textId="77777777" w:rsidR="0009305C" w:rsidRDefault="0009305C" w:rsidP="0009305C">
            <w:pPr>
              <w:pStyle w:val="TableText"/>
            </w:pPr>
            <w:r>
              <w:t>24</w:t>
            </w:r>
          </w:p>
        </w:tc>
        <w:tc>
          <w:tcPr>
            <w:tcW w:w="1134" w:type="dxa"/>
          </w:tcPr>
          <w:p w14:paraId="1C2163A3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47F81AB0" w14:textId="67FB2FD9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接收数据有效</w:t>
            </w:r>
          </w:p>
        </w:tc>
        <w:tc>
          <w:tcPr>
            <w:tcW w:w="1276" w:type="dxa"/>
          </w:tcPr>
          <w:p w14:paraId="1424ADCD" w14:textId="5FE979CF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7E6AF438" w14:textId="69F2D8ED" w:rsidR="0009305C" w:rsidRDefault="00CB24FA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5E2C5F79" w14:textId="13D5715F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09305C" w14:paraId="17FFEDD5" w14:textId="77777777" w:rsidTr="00E60C30">
        <w:tc>
          <w:tcPr>
            <w:tcW w:w="2552" w:type="dxa"/>
          </w:tcPr>
          <w:p w14:paraId="232983F7" w14:textId="77777777" w:rsidR="0009305C" w:rsidRDefault="0009305C" w:rsidP="0009305C">
            <w:pPr>
              <w:pStyle w:val="TableText"/>
            </w:pPr>
            <w:r>
              <w:t>RGMII_RX_CLK</w:t>
            </w:r>
          </w:p>
        </w:tc>
        <w:tc>
          <w:tcPr>
            <w:tcW w:w="1701" w:type="dxa"/>
          </w:tcPr>
          <w:p w14:paraId="0AB85421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21</w:t>
            </w:r>
          </w:p>
        </w:tc>
        <w:tc>
          <w:tcPr>
            <w:tcW w:w="1134" w:type="dxa"/>
          </w:tcPr>
          <w:p w14:paraId="5C802EB5" w14:textId="77777777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3C8CC2DA" w14:textId="5DD9C125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接收时钟</w:t>
            </w:r>
          </w:p>
        </w:tc>
        <w:tc>
          <w:tcPr>
            <w:tcW w:w="1276" w:type="dxa"/>
          </w:tcPr>
          <w:p w14:paraId="7F1BEAA6" w14:textId="73CB3220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60309362" w14:textId="05B2332A" w:rsidR="0009305C" w:rsidRDefault="005C715F" w:rsidP="0009305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6D05F11E" w14:textId="6827F6B6" w:rsidR="0009305C" w:rsidRDefault="0009305C" w:rsidP="0009305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13050CC3" w14:textId="77777777" w:rsidTr="00E60C30">
        <w:tc>
          <w:tcPr>
            <w:tcW w:w="2552" w:type="dxa"/>
          </w:tcPr>
          <w:p w14:paraId="5053C770" w14:textId="77777777" w:rsidR="00912BAE" w:rsidRDefault="00912BAE" w:rsidP="00912BAE">
            <w:pPr>
              <w:pStyle w:val="TableText"/>
            </w:pPr>
            <w:r>
              <w:t>RGMII_TX_D0</w:t>
            </w:r>
          </w:p>
        </w:tc>
        <w:tc>
          <w:tcPr>
            <w:tcW w:w="1701" w:type="dxa"/>
          </w:tcPr>
          <w:p w14:paraId="39170355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16</w:t>
            </w:r>
          </w:p>
        </w:tc>
        <w:tc>
          <w:tcPr>
            <w:tcW w:w="1134" w:type="dxa"/>
          </w:tcPr>
          <w:p w14:paraId="42E7A015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4AF5150D" w14:textId="22028A3F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14:paraId="3735823E" w14:textId="279B1AB5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1E5A9FF8" w14:textId="4706A8C2" w:rsidR="00912BAE" w:rsidRDefault="00912BAE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AD25B4B" w14:textId="42930CB0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766AC733" w14:textId="77777777" w:rsidTr="00E60C30">
        <w:tc>
          <w:tcPr>
            <w:tcW w:w="2552" w:type="dxa"/>
          </w:tcPr>
          <w:p w14:paraId="43C75760" w14:textId="77777777" w:rsidR="00912BAE" w:rsidRDefault="00912BAE" w:rsidP="00912BAE">
            <w:pPr>
              <w:pStyle w:val="TableText"/>
            </w:pPr>
            <w:r>
              <w:lastRenderedPageBreak/>
              <w:t>RGMII_TX_D1</w:t>
            </w:r>
          </w:p>
        </w:tc>
        <w:tc>
          <w:tcPr>
            <w:tcW w:w="1701" w:type="dxa"/>
          </w:tcPr>
          <w:p w14:paraId="516FE31A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15</w:t>
            </w:r>
          </w:p>
        </w:tc>
        <w:tc>
          <w:tcPr>
            <w:tcW w:w="1134" w:type="dxa"/>
          </w:tcPr>
          <w:p w14:paraId="4C68457F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573EE5F0" w14:textId="49E49B5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230808FF" w14:textId="65933AAD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43695240" w14:textId="6584FAC2" w:rsidR="00912BAE" w:rsidRDefault="00912BAE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064DEC31" w14:textId="15B7B361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0AA8DC96" w14:textId="77777777" w:rsidTr="00E60C30">
        <w:tc>
          <w:tcPr>
            <w:tcW w:w="2552" w:type="dxa"/>
          </w:tcPr>
          <w:p w14:paraId="7968E097" w14:textId="77777777" w:rsidR="00912BAE" w:rsidRDefault="00912BAE" w:rsidP="00912BAE">
            <w:pPr>
              <w:pStyle w:val="TableText"/>
            </w:pPr>
            <w:r>
              <w:t>RGMII_TX_D2</w:t>
            </w:r>
          </w:p>
        </w:tc>
        <w:tc>
          <w:tcPr>
            <w:tcW w:w="1701" w:type="dxa"/>
          </w:tcPr>
          <w:p w14:paraId="477D04CE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108</w:t>
            </w:r>
          </w:p>
        </w:tc>
        <w:tc>
          <w:tcPr>
            <w:tcW w:w="1134" w:type="dxa"/>
          </w:tcPr>
          <w:p w14:paraId="222E27BB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5FB7030E" w14:textId="39668522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0AFD0CED" w14:textId="7721CF06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  <w:vAlign w:val="top"/>
          </w:tcPr>
          <w:p w14:paraId="245E1159" w14:textId="0129C9A7" w:rsidR="00912BAE" w:rsidRDefault="00912BAE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28E59599" w14:textId="3A853C10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07D7D87E" w14:textId="77777777" w:rsidTr="00E60C30">
        <w:tc>
          <w:tcPr>
            <w:tcW w:w="2552" w:type="dxa"/>
          </w:tcPr>
          <w:p w14:paraId="0B231D58" w14:textId="77777777" w:rsidR="00912BAE" w:rsidRDefault="00912BAE" w:rsidP="00912BAE">
            <w:pPr>
              <w:pStyle w:val="TableText"/>
            </w:pPr>
            <w:r>
              <w:t>RGMII_TX_D3</w:t>
            </w:r>
          </w:p>
        </w:tc>
        <w:tc>
          <w:tcPr>
            <w:tcW w:w="1701" w:type="dxa"/>
          </w:tcPr>
          <w:p w14:paraId="5D296AF2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109</w:t>
            </w:r>
          </w:p>
        </w:tc>
        <w:tc>
          <w:tcPr>
            <w:tcW w:w="1134" w:type="dxa"/>
          </w:tcPr>
          <w:p w14:paraId="18F8A5AD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15F89692" w14:textId="1520B86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7CB525C5" w14:textId="6BCAE30A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  <w:vAlign w:val="top"/>
          </w:tcPr>
          <w:p w14:paraId="03C66DB0" w14:textId="3B29CE0E" w:rsidR="00912BAE" w:rsidRDefault="00912BAE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4C76E263" w14:textId="47CC4D83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798B89C0" w14:textId="77777777" w:rsidTr="00E60C30">
        <w:tc>
          <w:tcPr>
            <w:tcW w:w="2552" w:type="dxa"/>
          </w:tcPr>
          <w:p w14:paraId="7E991C28" w14:textId="77777777" w:rsidR="00912BAE" w:rsidRDefault="00912BAE" w:rsidP="00912BAE">
            <w:pPr>
              <w:pStyle w:val="TableText"/>
            </w:pPr>
            <w:r>
              <w:t>RGMII_TX_CLK</w:t>
            </w:r>
          </w:p>
        </w:tc>
        <w:tc>
          <w:tcPr>
            <w:tcW w:w="1701" w:type="dxa"/>
          </w:tcPr>
          <w:p w14:paraId="52DA282F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110</w:t>
            </w:r>
          </w:p>
        </w:tc>
        <w:tc>
          <w:tcPr>
            <w:tcW w:w="1134" w:type="dxa"/>
          </w:tcPr>
          <w:p w14:paraId="16448472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5D99B612" w14:textId="272FDE0C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时钟</w:t>
            </w:r>
          </w:p>
        </w:tc>
        <w:tc>
          <w:tcPr>
            <w:tcW w:w="1276" w:type="dxa"/>
          </w:tcPr>
          <w:p w14:paraId="6CEAB444" w14:textId="5BCD087D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0FEBF316" w14:textId="64F07B3A" w:rsidR="00912BAE" w:rsidRDefault="002F0300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03128BD8" w14:textId="6E6ABD45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1AE91D11" w14:textId="77777777" w:rsidTr="00E60C30">
        <w:tc>
          <w:tcPr>
            <w:tcW w:w="2552" w:type="dxa"/>
          </w:tcPr>
          <w:p w14:paraId="79307200" w14:textId="41844323" w:rsidR="00912BAE" w:rsidRPr="00575FB3" w:rsidRDefault="00575FB3" w:rsidP="00575FB3">
            <w:pPr>
              <w:topLinePunct w:val="0"/>
              <w:adjustRightInd/>
              <w:snapToGrid/>
              <w:spacing w:before="0" w:after="0" w:line="240" w:lineRule="auto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5FB3">
              <w:rPr>
                <w:rFonts w:ascii="Arial" w:eastAsia="宋体" w:hAnsi="Arial"/>
                <w:color w:val="000000"/>
                <w:kern w:val="0"/>
                <w:sz w:val="20"/>
                <w:szCs w:val="20"/>
              </w:rPr>
              <w:t>RGMII_TX_EN/RING</w:t>
            </w:r>
          </w:p>
        </w:tc>
        <w:tc>
          <w:tcPr>
            <w:tcW w:w="1701" w:type="dxa"/>
          </w:tcPr>
          <w:p w14:paraId="52926675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13</w:t>
            </w:r>
          </w:p>
        </w:tc>
        <w:tc>
          <w:tcPr>
            <w:tcW w:w="1134" w:type="dxa"/>
          </w:tcPr>
          <w:p w14:paraId="5571651A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A408509" w14:textId="574FCBAD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发送数据</w:t>
            </w:r>
            <w:r>
              <w:t>使能</w:t>
            </w:r>
          </w:p>
        </w:tc>
        <w:tc>
          <w:tcPr>
            <w:tcW w:w="1276" w:type="dxa"/>
          </w:tcPr>
          <w:p w14:paraId="183CAE5F" w14:textId="1481C488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4E68C72A" w14:textId="6F3F5DAA" w:rsidR="00912BAE" w:rsidRDefault="002F0300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6AFA2EFA" w14:textId="3A64D7C1" w:rsidR="008C177B" w:rsidRDefault="00C228FE" w:rsidP="00912BAE">
            <w:pPr>
              <w:pStyle w:val="TableText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版本</w:t>
            </w:r>
            <w:r>
              <w:t>用于</w:t>
            </w:r>
            <w:r>
              <w:rPr>
                <w:rFonts w:hint="eastAsia"/>
              </w:rPr>
              <w:t>RGMII_TX_EN</w:t>
            </w:r>
            <w:r w:rsidR="006A30E0">
              <w:rPr>
                <w:rFonts w:hint="eastAsia"/>
              </w:rPr>
              <w:t>，</w:t>
            </w:r>
            <w:r w:rsidR="00927690">
              <w:rPr>
                <w:rFonts w:hint="eastAsia"/>
              </w:rPr>
              <w:t>标准</w:t>
            </w:r>
            <w:r w:rsidR="00927690">
              <w:t>版本用于</w:t>
            </w:r>
            <w:r w:rsidR="00927690">
              <w:rPr>
                <w:rFonts w:hint="eastAsia"/>
              </w:rPr>
              <w:t>RING</w:t>
            </w:r>
            <w:r w:rsidR="00A05116">
              <w:rPr>
                <w:rFonts w:hint="eastAsia"/>
              </w:rPr>
              <w:t>功能</w:t>
            </w:r>
            <w:r w:rsidR="00927690">
              <w:t>，</w:t>
            </w:r>
            <w:r w:rsidR="00912BAE">
              <w:rPr>
                <w:rFonts w:hint="eastAsia"/>
              </w:rPr>
              <w:t>不使用则悬空。</w:t>
            </w:r>
          </w:p>
        </w:tc>
      </w:tr>
      <w:tr w:rsidR="00912BAE" w14:paraId="0C560754" w14:textId="77777777" w:rsidTr="00E60C30">
        <w:tc>
          <w:tcPr>
            <w:tcW w:w="2552" w:type="dxa"/>
          </w:tcPr>
          <w:p w14:paraId="7C0CCC8B" w14:textId="77777777" w:rsidR="00912BAE" w:rsidRDefault="00912BAE" w:rsidP="00912BAE">
            <w:pPr>
              <w:pStyle w:val="TableText"/>
            </w:pPr>
            <w:r>
              <w:t>ETH_INT_N</w:t>
            </w:r>
          </w:p>
        </w:tc>
        <w:tc>
          <w:tcPr>
            <w:tcW w:w="1701" w:type="dxa"/>
          </w:tcPr>
          <w:p w14:paraId="120FF99E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25</w:t>
            </w:r>
          </w:p>
        </w:tc>
        <w:tc>
          <w:tcPr>
            <w:tcW w:w="1134" w:type="dxa"/>
          </w:tcPr>
          <w:p w14:paraId="09E7E576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I</w:t>
            </w:r>
          </w:p>
        </w:tc>
        <w:tc>
          <w:tcPr>
            <w:tcW w:w="2551" w:type="dxa"/>
          </w:tcPr>
          <w:p w14:paraId="205AA926" w14:textId="2606B886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中断信号输入</w:t>
            </w:r>
          </w:p>
        </w:tc>
        <w:tc>
          <w:tcPr>
            <w:tcW w:w="1276" w:type="dxa"/>
          </w:tcPr>
          <w:p w14:paraId="5117E302" w14:textId="0462A506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2BF4894A" w14:textId="46F79FBC" w:rsidR="00912BAE" w:rsidRDefault="007B2282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1C6C9327" w14:textId="24AD6B2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12B68B01" w14:textId="77777777" w:rsidTr="00E60C30">
        <w:tc>
          <w:tcPr>
            <w:tcW w:w="2552" w:type="dxa"/>
          </w:tcPr>
          <w:p w14:paraId="5B63D1EB" w14:textId="77777777" w:rsidR="00912BAE" w:rsidRDefault="00912BAE" w:rsidP="00912BAE">
            <w:pPr>
              <w:pStyle w:val="TableText"/>
            </w:pPr>
            <w:r>
              <w:t>WAKE_ON_WIRELESS/</w:t>
            </w:r>
            <w:r>
              <w:rPr>
                <w:rFonts w:hint="eastAsia"/>
              </w:rPr>
              <w:t>ETH_RST_N</w:t>
            </w:r>
          </w:p>
        </w:tc>
        <w:tc>
          <w:tcPr>
            <w:tcW w:w="1701" w:type="dxa"/>
          </w:tcPr>
          <w:p w14:paraId="1F790B40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60</w:t>
            </w:r>
          </w:p>
        </w:tc>
        <w:tc>
          <w:tcPr>
            <w:tcW w:w="1134" w:type="dxa"/>
          </w:tcPr>
          <w:p w14:paraId="01B158CA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0BA7FC40" w14:textId="704AC7DA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复位信号</w:t>
            </w:r>
            <w:r>
              <w:t>输出</w:t>
            </w:r>
          </w:p>
        </w:tc>
        <w:tc>
          <w:tcPr>
            <w:tcW w:w="1276" w:type="dxa"/>
          </w:tcPr>
          <w:p w14:paraId="4684E5F0" w14:textId="50E0F941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441246B5" w14:textId="730A7CA4" w:rsidR="00912BAE" w:rsidRDefault="00D31B8E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73760BFB" w14:textId="5F43B8B8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4BCF4743" w14:textId="77777777" w:rsidTr="00E60C30">
        <w:tc>
          <w:tcPr>
            <w:tcW w:w="2552" w:type="dxa"/>
          </w:tcPr>
          <w:p w14:paraId="7FFF71B6" w14:textId="77777777" w:rsidR="00912BAE" w:rsidRPr="00052679" w:rsidRDefault="00912BAE" w:rsidP="00912BAE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WLAN_PWR_EN/</w:t>
            </w:r>
            <w:r w:rsidRPr="00052679">
              <w:rPr>
                <w:rFonts w:hint="eastAsia"/>
                <w:lang w:val="de-DE"/>
              </w:rPr>
              <w:t>ETH_PWR_EN</w:t>
            </w:r>
          </w:p>
        </w:tc>
        <w:tc>
          <w:tcPr>
            <w:tcW w:w="1701" w:type="dxa"/>
          </w:tcPr>
          <w:p w14:paraId="05BA56D8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63</w:t>
            </w:r>
          </w:p>
        </w:tc>
        <w:tc>
          <w:tcPr>
            <w:tcW w:w="1134" w:type="dxa"/>
          </w:tcPr>
          <w:p w14:paraId="58A25C88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</w:t>
            </w:r>
          </w:p>
        </w:tc>
        <w:tc>
          <w:tcPr>
            <w:tcW w:w="2551" w:type="dxa"/>
          </w:tcPr>
          <w:p w14:paraId="67C4B2DB" w14:textId="17B41B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rPr>
                <w:rFonts w:hint="eastAsia"/>
              </w:rPr>
              <w:t>PHY</w:t>
            </w:r>
            <w:r>
              <w:rPr>
                <w:rFonts w:hint="eastAsia"/>
              </w:rPr>
              <w:t>芯片</w:t>
            </w:r>
            <w:r>
              <w:t>供电</w:t>
            </w:r>
            <w:r>
              <w:rPr>
                <w:rFonts w:hint="eastAsia"/>
              </w:rPr>
              <w:t>电源使能控制</w:t>
            </w:r>
          </w:p>
        </w:tc>
        <w:tc>
          <w:tcPr>
            <w:tcW w:w="1276" w:type="dxa"/>
          </w:tcPr>
          <w:p w14:paraId="000E7984" w14:textId="2D214536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0FDFD854" w14:textId="2BE0A7B0" w:rsidR="00912BAE" w:rsidRDefault="0040394F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46587D64" w14:textId="0C2F5BC2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008D6009" w14:textId="77777777" w:rsidTr="009B28C2">
        <w:tc>
          <w:tcPr>
            <w:tcW w:w="13892" w:type="dxa"/>
            <w:gridSpan w:val="8"/>
          </w:tcPr>
          <w:p w14:paraId="1EB77EEF" w14:textId="7C23F414" w:rsidR="00912BAE" w:rsidRDefault="00912BAE" w:rsidP="00912BAE">
            <w:pPr>
              <w:pStyle w:val="TableHeading"/>
            </w:pPr>
            <w:r>
              <w:rPr>
                <w:rFonts w:hint="eastAsia"/>
                <w:lang w:val="de-DE"/>
              </w:rPr>
              <w:t>MDIO</w:t>
            </w:r>
            <w:r>
              <w:rPr>
                <w:rFonts w:hint="eastAsia"/>
                <w:lang w:val="de-DE"/>
              </w:rPr>
              <w:t>接口</w:t>
            </w:r>
          </w:p>
        </w:tc>
      </w:tr>
      <w:tr w:rsidR="00912BAE" w14:paraId="5BA73041" w14:textId="77777777" w:rsidTr="00E60C30">
        <w:tc>
          <w:tcPr>
            <w:tcW w:w="2552" w:type="dxa"/>
          </w:tcPr>
          <w:p w14:paraId="3CD38500" w14:textId="77777777" w:rsidR="00912BAE" w:rsidRDefault="00912BAE" w:rsidP="00912BAE">
            <w:pPr>
              <w:pStyle w:val="TableText"/>
            </w:pPr>
            <w:r>
              <w:t>MDIO_CLK</w:t>
            </w:r>
          </w:p>
        </w:tc>
        <w:tc>
          <w:tcPr>
            <w:tcW w:w="1701" w:type="dxa"/>
          </w:tcPr>
          <w:p w14:paraId="19A22838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22</w:t>
            </w:r>
          </w:p>
        </w:tc>
        <w:tc>
          <w:tcPr>
            <w:tcW w:w="1134" w:type="dxa"/>
          </w:tcPr>
          <w:p w14:paraId="7CEDB04D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45917082" w14:textId="70DE6216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MDIO</w:t>
            </w:r>
            <w:r>
              <w:t>时钟</w:t>
            </w:r>
          </w:p>
        </w:tc>
        <w:tc>
          <w:tcPr>
            <w:tcW w:w="1276" w:type="dxa"/>
            <w:vAlign w:val="top"/>
          </w:tcPr>
          <w:p w14:paraId="779612D9" w14:textId="73022C4D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0313F3DD" w14:textId="1F99FDD0" w:rsidR="00912BAE" w:rsidRDefault="005E0D74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535E170D" w14:textId="5C0691CB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12BAE" w14:paraId="6E302573" w14:textId="77777777" w:rsidTr="00E60C30">
        <w:tc>
          <w:tcPr>
            <w:tcW w:w="2552" w:type="dxa"/>
          </w:tcPr>
          <w:p w14:paraId="37F301FC" w14:textId="77777777" w:rsidR="00912BAE" w:rsidRDefault="00912BAE" w:rsidP="00912BAE">
            <w:pPr>
              <w:pStyle w:val="TableText"/>
            </w:pPr>
            <w:r>
              <w:t>MDIO_DATA</w:t>
            </w:r>
          </w:p>
        </w:tc>
        <w:tc>
          <w:tcPr>
            <w:tcW w:w="1701" w:type="dxa"/>
          </w:tcPr>
          <w:p w14:paraId="009FE842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23</w:t>
            </w:r>
          </w:p>
        </w:tc>
        <w:tc>
          <w:tcPr>
            <w:tcW w:w="1134" w:type="dxa"/>
          </w:tcPr>
          <w:p w14:paraId="119DD8F0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6F982210" w14:textId="42012EBE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MDIO</w:t>
            </w:r>
            <w:r>
              <w:rPr>
                <w:rFonts w:hint="eastAsia"/>
              </w:rPr>
              <w:t>数据</w:t>
            </w:r>
          </w:p>
        </w:tc>
        <w:tc>
          <w:tcPr>
            <w:tcW w:w="1276" w:type="dxa"/>
            <w:vAlign w:val="top"/>
          </w:tcPr>
          <w:p w14:paraId="3A5FB1F7" w14:textId="4E323191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1134" w:type="dxa"/>
            <w:gridSpan w:val="2"/>
          </w:tcPr>
          <w:p w14:paraId="392DCACB" w14:textId="0C00128B" w:rsidR="00912BAE" w:rsidRDefault="005E0D74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043B336A" w14:textId="2F7F13F8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外部需要</w:t>
            </w:r>
            <w:r>
              <w:t>4.7</w:t>
            </w:r>
            <w:r>
              <w:rPr>
                <w:rFonts w:hint="eastAsia"/>
              </w:rPr>
              <w:t>k</w:t>
            </w:r>
            <w:r>
              <w:rPr>
                <w:rFonts w:cs="Times New Roman"/>
              </w:rPr>
              <w:t>Ω</w:t>
            </w:r>
            <w:r>
              <w:rPr>
                <w:rFonts w:hint="eastAsia"/>
              </w:rPr>
              <w:t>上拉电阻，不使用则悬空。</w:t>
            </w:r>
          </w:p>
        </w:tc>
      </w:tr>
      <w:tr w:rsidR="00912BAE" w14:paraId="45BDA391" w14:textId="77777777" w:rsidTr="009B28C2">
        <w:tc>
          <w:tcPr>
            <w:tcW w:w="13892" w:type="dxa"/>
            <w:gridSpan w:val="8"/>
          </w:tcPr>
          <w:p w14:paraId="342D37AC" w14:textId="5141763C" w:rsidR="00912BAE" w:rsidRDefault="00912BAE" w:rsidP="00912BAE">
            <w:pPr>
              <w:pStyle w:val="TableHeading"/>
            </w:pPr>
            <w:r>
              <w:rPr>
                <w:rFonts w:hint="eastAsia"/>
              </w:rPr>
              <w:t>USIM</w:t>
            </w:r>
            <w:r>
              <w:rPr>
                <w:rFonts w:hint="eastAsia"/>
              </w:rPr>
              <w:t>接口</w:t>
            </w:r>
          </w:p>
        </w:tc>
      </w:tr>
      <w:tr w:rsidR="00912BAE" w14:paraId="43BB0A5E" w14:textId="77777777" w:rsidTr="00E60C30">
        <w:tc>
          <w:tcPr>
            <w:tcW w:w="2552" w:type="dxa"/>
          </w:tcPr>
          <w:p w14:paraId="3C28F34E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U</w:t>
            </w:r>
            <w:r>
              <w:t>S</w:t>
            </w:r>
            <w:r>
              <w:rPr>
                <w:rFonts w:hint="eastAsia"/>
              </w:rPr>
              <w:t>IM</w:t>
            </w:r>
            <w:r>
              <w:t>_VCC</w:t>
            </w:r>
          </w:p>
        </w:tc>
        <w:tc>
          <w:tcPr>
            <w:tcW w:w="1701" w:type="dxa"/>
          </w:tcPr>
          <w:p w14:paraId="0A0AD706" w14:textId="77777777" w:rsidR="00912BAE" w:rsidRDefault="00912BAE" w:rsidP="00912BAE">
            <w:pPr>
              <w:pStyle w:val="TableText"/>
            </w:pPr>
            <w:r>
              <w:t>35</w:t>
            </w:r>
          </w:p>
        </w:tc>
        <w:tc>
          <w:tcPr>
            <w:tcW w:w="1134" w:type="dxa"/>
          </w:tcPr>
          <w:p w14:paraId="5CE7B2EE" w14:textId="77777777" w:rsidR="00912BAE" w:rsidRDefault="00912BAE" w:rsidP="00912BAE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O</w:t>
            </w:r>
          </w:p>
        </w:tc>
        <w:tc>
          <w:tcPr>
            <w:tcW w:w="2551" w:type="dxa"/>
          </w:tcPr>
          <w:p w14:paraId="3FC845AE" w14:textId="6D63F04D" w:rsidR="00912BAE" w:rsidRDefault="00912BAE" w:rsidP="00912BAE">
            <w:pPr>
              <w:pStyle w:val="TableText"/>
            </w:pPr>
            <w:r>
              <w:t>U</w:t>
            </w:r>
            <w:r>
              <w:rPr>
                <w:rFonts w:hint="eastAsia"/>
              </w:rPr>
              <w:t>S</w:t>
            </w:r>
            <w:r>
              <w:t>IM</w:t>
            </w:r>
            <w:r>
              <w:rPr>
                <w:rFonts w:hint="eastAsia"/>
              </w:rPr>
              <w:t>电源输出</w:t>
            </w:r>
          </w:p>
        </w:tc>
        <w:tc>
          <w:tcPr>
            <w:tcW w:w="1276" w:type="dxa"/>
          </w:tcPr>
          <w:p w14:paraId="0125E94D" w14:textId="77777777" w:rsidR="00912BAE" w:rsidRDefault="00912BAE" w:rsidP="00912BAE">
            <w:pPr>
              <w:pStyle w:val="TableText"/>
            </w:pPr>
            <w:r>
              <w:t>P1</w:t>
            </w:r>
          </w:p>
        </w:tc>
        <w:tc>
          <w:tcPr>
            <w:tcW w:w="1134" w:type="dxa"/>
            <w:gridSpan w:val="2"/>
          </w:tcPr>
          <w:p w14:paraId="4C187ABA" w14:textId="324EE202" w:rsidR="00912BAE" w:rsidRDefault="002673CF" w:rsidP="00912BAE">
            <w:pPr>
              <w:pStyle w:val="TableTex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-</w:t>
            </w:r>
          </w:p>
        </w:tc>
        <w:tc>
          <w:tcPr>
            <w:tcW w:w="3544" w:type="dxa"/>
          </w:tcPr>
          <w:p w14:paraId="2673CE38" w14:textId="0759615D" w:rsidR="00912BAE" w:rsidRDefault="005E271C" w:rsidP="00912BAE">
            <w:pPr>
              <w:pStyle w:val="TableText"/>
            </w:pPr>
            <w:r>
              <w:rPr>
                <w:rFonts w:hint="eastAsia"/>
              </w:rPr>
              <w:t>不使用</w:t>
            </w:r>
            <w:r>
              <w:t>则悬空</w:t>
            </w:r>
            <w:r>
              <w:rPr>
                <w:rFonts w:hint="eastAsia"/>
              </w:rPr>
              <w:t>。</w:t>
            </w:r>
          </w:p>
        </w:tc>
      </w:tr>
      <w:tr w:rsidR="00EF20F0" w14:paraId="5763E13C" w14:textId="77777777" w:rsidTr="00E60C30">
        <w:tc>
          <w:tcPr>
            <w:tcW w:w="2552" w:type="dxa"/>
          </w:tcPr>
          <w:p w14:paraId="79899D30" w14:textId="77777777" w:rsidR="00EF20F0" w:rsidRDefault="00EF20F0" w:rsidP="00EF20F0">
            <w:pPr>
              <w:pStyle w:val="TableText"/>
            </w:pPr>
            <w:r>
              <w:t>USIM_DATA</w:t>
            </w:r>
          </w:p>
        </w:tc>
        <w:tc>
          <w:tcPr>
            <w:tcW w:w="1701" w:type="dxa"/>
          </w:tcPr>
          <w:p w14:paraId="2F602549" w14:textId="77777777" w:rsidR="00EF20F0" w:rsidRDefault="00EF20F0" w:rsidP="00EF20F0">
            <w:pPr>
              <w:pStyle w:val="TableText"/>
            </w:pPr>
            <w:r>
              <w:t>36</w:t>
            </w:r>
          </w:p>
        </w:tc>
        <w:tc>
          <w:tcPr>
            <w:tcW w:w="1134" w:type="dxa"/>
          </w:tcPr>
          <w:p w14:paraId="16833C43" w14:textId="77777777" w:rsidR="00EF20F0" w:rsidRDefault="00EF20F0" w:rsidP="00EF20F0">
            <w:pPr>
              <w:pStyle w:val="TableText"/>
            </w:pPr>
            <w:r>
              <w:t>B</w:t>
            </w:r>
          </w:p>
        </w:tc>
        <w:tc>
          <w:tcPr>
            <w:tcW w:w="2551" w:type="dxa"/>
          </w:tcPr>
          <w:p w14:paraId="43AB888B" w14:textId="516955F5" w:rsidR="00EF20F0" w:rsidRDefault="00EF20F0" w:rsidP="00EF20F0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数据输入、输出</w:t>
            </w:r>
          </w:p>
        </w:tc>
        <w:tc>
          <w:tcPr>
            <w:tcW w:w="1276" w:type="dxa"/>
          </w:tcPr>
          <w:p w14:paraId="26A20ACC" w14:textId="7777777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1134" w:type="dxa"/>
            <w:gridSpan w:val="2"/>
            <w:vAlign w:val="top"/>
          </w:tcPr>
          <w:p w14:paraId="5EB289C4" w14:textId="043C07E4" w:rsidR="00EF20F0" w:rsidRDefault="00EF20F0" w:rsidP="00EF20F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318506D5" w14:textId="62291FB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需要上拉</w:t>
            </w:r>
            <w:r>
              <w:rPr>
                <w:rFonts w:hint="eastAsia"/>
              </w:rPr>
              <w:t>4.7</w:t>
            </w:r>
            <w:r>
              <w:t>kΩ</w:t>
            </w:r>
            <w:r>
              <w:rPr>
                <w:rFonts w:hint="eastAsia"/>
              </w:rPr>
              <w:t>电阻至</w:t>
            </w:r>
            <w:r>
              <w:rPr>
                <w:rFonts w:hint="eastAsia"/>
              </w:rPr>
              <w:t>U</w:t>
            </w:r>
            <w:r>
              <w:t>S</w:t>
            </w:r>
            <w:r>
              <w:rPr>
                <w:rFonts w:hint="eastAsia"/>
              </w:rPr>
              <w:t>IM_VCC</w:t>
            </w:r>
            <w:r>
              <w:rPr>
                <w:rFonts w:hint="eastAsia"/>
              </w:rPr>
              <w:t>。</w:t>
            </w:r>
          </w:p>
        </w:tc>
      </w:tr>
      <w:tr w:rsidR="00EF20F0" w14:paraId="127F4B75" w14:textId="77777777" w:rsidTr="00E60C30">
        <w:tc>
          <w:tcPr>
            <w:tcW w:w="2552" w:type="dxa"/>
          </w:tcPr>
          <w:p w14:paraId="2DC49C0E" w14:textId="77777777" w:rsidR="00EF20F0" w:rsidRDefault="00EF20F0" w:rsidP="00EF20F0">
            <w:pPr>
              <w:pStyle w:val="TableText"/>
            </w:pPr>
            <w:r>
              <w:t>USIM_CLK</w:t>
            </w:r>
          </w:p>
        </w:tc>
        <w:tc>
          <w:tcPr>
            <w:tcW w:w="1701" w:type="dxa"/>
          </w:tcPr>
          <w:p w14:paraId="6AA39615" w14:textId="7777777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3</w:t>
            </w:r>
            <w:r>
              <w:t>7</w:t>
            </w:r>
          </w:p>
        </w:tc>
        <w:tc>
          <w:tcPr>
            <w:tcW w:w="1134" w:type="dxa"/>
          </w:tcPr>
          <w:p w14:paraId="20C18B08" w14:textId="77777777" w:rsidR="00EF20F0" w:rsidRDefault="00EF20F0" w:rsidP="00EF20F0">
            <w:pPr>
              <w:pStyle w:val="TableText"/>
            </w:pPr>
            <w:r>
              <w:t>DO</w:t>
            </w:r>
          </w:p>
        </w:tc>
        <w:tc>
          <w:tcPr>
            <w:tcW w:w="2551" w:type="dxa"/>
          </w:tcPr>
          <w:p w14:paraId="3BFF7EDC" w14:textId="70C9EB3C" w:rsidR="00EF20F0" w:rsidRDefault="00EF20F0" w:rsidP="00EF20F0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时钟输出</w:t>
            </w:r>
          </w:p>
        </w:tc>
        <w:tc>
          <w:tcPr>
            <w:tcW w:w="1276" w:type="dxa"/>
          </w:tcPr>
          <w:p w14:paraId="53B2864D" w14:textId="7777777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1134" w:type="dxa"/>
            <w:gridSpan w:val="2"/>
            <w:vAlign w:val="top"/>
          </w:tcPr>
          <w:p w14:paraId="2338639A" w14:textId="0E077047" w:rsidR="00EF20F0" w:rsidRDefault="00EF20F0" w:rsidP="00EF20F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02D723A6" w14:textId="025C1FB0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不使用</w:t>
            </w:r>
            <w:r>
              <w:t>则悬空</w:t>
            </w:r>
            <w:r>
              <w:rPr>
                <w:rFonts w:hint="eastAsia"/>
              </w:rPr>
              <w:t>。</w:t>
            </w:r>
          </w:p>
        </w:tc>
      </w:tr>
      <w:tr w:rsidR="00EF20F0" w14:paraId="08A45867" w14:textId="77777777" w:rsidTr="00E60C30">
        <w:tc>
          <w:tcPr>
            <w:tcW w:w="2552" w:type="dxa"/>
          </w:tcPr>
          <w:p w14:paraId="387E8B2B" w14:textId="77777777" w:rsidR="00EF20F0" w:rsidRDefault="00EF20F0" w:rsidP="00EF20F0">
            <w:pPr>
              <w:pStyle w:val="TableText"/>
            </w:pPr>
            <w:r>
              <w:t>USIM_R</w:t>
            </w:r>
            <w:r>
              <w:rPr>
                <w:rFonts w:hint="eastAsia"/>
              </w:rPr>
              <w:t>ESET</w:t>
            </w:r>
          </w:p>
        </w:tc>
        <w:tc>
          <w:tcPr>
            <w:tcW w:w="1701" w:type="dxa"/>
          </w:tcPr>
          <w:p w14:paraId="69ADBBEC" w14:textId="77777777" w:rsidR="00EF20F0" w:rsidRDefault="00EF20F0" w:rsidP="00EF20F0">
            <w:pPr>
              <w:pStyle w:val="TableText"/>
            </w:pPr>
            <w:r>
              <w:t>38</w:t>
            </w:r>
          </w:p>
        </w:tc>
        <w:tc>
          <w:tcPr>
            <w:tcW w:w="1134" w:type="dxa"/>
          </w:tcPr>
          <w:p w14:paraId="490F3BA1" w14:textId="77777777" w:rsidR="00EF20F0" w:rsidRDefault="00EF20F0" w:rsidP="00EF20F0">
            <w:pPr>
              <w:pStyle w:val="TableText"/>
            </w:pPr>
            <w:r>
              <w:t>DO</w:t>
            </w:r>
          </w:p>
        </w:tc>
        <w:tc>
          <w:tcPr>
            <w:tcW w:w="2551" w:type="dxa"/>
          </w:tcPr>
          <w:p w14:paraId="686F62BB" w14:textId="2A090EB8" w:rsidR="00EF20F0" w:rsidRDefault="00EF20F0" w:rsidP="00EF20F0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复位</w:t>
            </w:r>
          </w:p>
        </w:tc>
        <w:tc>
          <w:tcPr>
            <w:tcW w:w="1276" w:type="dxa"/>
          </w:tcPr>
          <w:p w14:paraId="142B9892" w14:textId="7777777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1134" w:type="dxa"/>
            <w:gridSpan w:val="2"/>
            <w:vAlign w:val="top"/>
          </w:tcPr>
          <w:p w14:paraId="705B8BDC" w14:textId="4E6B067A" w:rsidR="00EF20F0" w:rsidRDefault="00EF20F0" w:rsidP="00EF20F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6788DD72" w14:textId="4551DB6C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不使用</w:t>
            </w:r>
            <w:r>
              <w:t>则悬空</w:t>
            </w:r>
            <w:r>
              <w:rPr>
                <w:rFonts w:hint="eastAsia"/>
              </w:rPr>
              <w:t>。</w:t>
            </w:r>
          </w:p>
        </w:tc>
      </w:tr>
      <w:tr w:rsidR="00EF20F0" w14:paraId="0F89A1C1" w14:textId="77777777" w:rsidTr="00E60C30">
        <w:tc>
          <w:tcPr>
            <w:tcW w:w="2552" w:type="dxa"/>
          </w:tcPr>
          <w:p w14:paraId="23E00FCE" w14:textId="77777777" w:rsidR="00EF20F0" w:rsidRDefault="00EF20F0" w:rsidP="00EF20F0">
            <w:pPr>
              <w:pStyle w:val="TableText"/>
            </w:pPr>
            <w:r>
              <w:lastRenderedPageBreak/>
              <w:t>USIM_</w:t>
            </w:r>
            <w:r>
              <w:rPr>
                <w:rFonts w:hint="eastAsia"/>
              </w:rPr>
              <w:t>DET</w:t>
            </w:r>
          </w:p>
        </w:tc>
        <w:tc>
          <w:tcPr>
            <w:tcW w:w="1701" w:type="dxa"/>
          </w:tcPr>
          <w:p w14:paraId="65CB2800" w14:textId="77777777" w:rsidR="00EF20F0" w:rsidRDefault="00EF20F0" w:rsidP="00EF20F0">
            <w:pPr>
              <w:pStyle w:val="TableText"/>
            </w:pPr>
            <w:r>
              <w:t>39</w:t>
            </w:r>
          </w:p>
        </w:tc>
        <w:tc>
          <w:tcPr>
            <w:tcW w:w="1134" w:type="dxa"/>
          </w:tcPr>
          <w:p w14:paraId="3DCA83DB" w14:textId="77777777" w:rsidR="00EF20F0" w:rsidRDefault="00EF20F0" w:rsidP="00EF20F0">
            <w:pPr>
              <w:pStyle w:val="TableText"/>
            </w:pPr>
            <w:r>
              <w:t>DI</w:t>
            </w:r>
          </w:p>
        </w:tc>
        <w:tc>
          <w:tcPr>
            <w:tcW w:w="2551" w:type="dxa"/>
          </w:tcPr>
          <w:p w14:paraId="1D314C11" w14:textId="193C7D2D" w:rsidR="00EF20F0" w:rsidRDefault="00EF20F0" w:rsidP="00EF20F0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检测</w:t>
            </w:r>
          </w:p>
        </w:tc>
        <w:tc>
          <w:tcPr>
            <w:tcW w:w="1276" w:type="dxa"/>
          </w:tcPr>
          <w:p w14:paraId="073FE40C" w14:textId="77777777" w:rsidR="00EF20F0" w:rsidRDefault="00EF20F0" w:rsidP="00EF20F0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4B5C8EB0" w14:textId="7AE4571B" w:rsidR="00EF20F0" w:rsidRDefault="00EF20F0" w:rsidP="00EF20F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391C58DB" w14:textId="732C769B" w:rsidR="00EF20F0" w:rsidRDefault="006627B8" w:rsidP="00EF20F0">
            <w:pPr>
              <w:pStyle w:val="TableText"/>
            </w:pPr>
            <w:r>
              <w:rPr>
                <w:rFonts w:hint="eastAsia"/>
              </w:rPr>
              <w:t>如</w:t>
            </w:r>
            <w:r>
              <w:t>不使用，</w:t>
            </w:r>
            <w:r>
              <w:rPr>
                <w:rFonts w:hint="eastAsia"/>
              </w:rPr>
              <w:t>必须有</w:t>
            </w:r>
            <w:r>
              <w:rPr>
                <w:rFonts w:hint="eastAsia"/>
              </w:rPr>
              <w:t>47</w:t>
            </w:r>
            <w:r>
              <w:t>kΩ</w:t>
            </w:r>
            <w:r>
              <w:rPr>
                <w:rFonts w:hint="eastAsia"/>
              </w:rPr>
              <w:t>上</w:t>
            </w:r>
            <w:r>
              <w:t>拉电阻接到</w:t>
            </w:r>
            <w:r>
              <w:rPr>
                <w:rFonts w:hint="eastAsia"/>
              </w:rPr>
              <w:t>VDD_1</w:t>
            </w:r>
            <w:r>
              <w:t>P8</w:t>
            </w:r>
            <w:r>
              <w:rPr>
                <w:rFonts w:hint="eastAsia"/>
              </w:rPr>
              <w:t>。</w:t>
            </w:r>
          </w:p>
        </w:tc>
      </w:tr>
      <w:tr w:rsidR="00912BAE" w14:paraId="0BFC4674" w14:textId="77777777" w:rsidTr="009B28C2">
        <w:tc>
          <w:tcPr>
            <w:tcW w:w="13892" w:type="dxa"/>
            <w:gridSpan w:val="8"/>
          </w:tcPr>
          <w:p w14:paraId="6B35DA15" w14:textId="7A15CB1E" w:rsidR="00912BAE" w:rsidRDefault="00912BAE" w:rsidP="00912BAE">
            <w:pPr>
              <w:pStyle w:val="TableHeading"/>
            </w:pPr>
            <w:r>
              <w:rPr>
                <w:rFonts w:hint="eastAsia"/>
              </w:rPr>
              <w:t>USB</w:t>
            </w:r>
            <w:r>
              <w:rPr>
                <w:rFonts w:hint="eastAsia"/>
              </w:rPr>
              <w:t>接口</w:t>
            </w:r>
          </w:p>
        </w:tc>
      </w:tr>
      <w:tr w:rsidR="00912BAE" w14:paraId="30561B06" w14:textId="77777777" w:rsidTr="00924155">
        <w:tc>
          <w:tcPr>
            <w:tcW w:w="2552" w:type="dxa"/>
          </w:tcPr>
          <w:p w14:paraId="58083821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USB_</w:t>
            </w:r>
            <w:r>
              <w:t>VBUS</w:t>
            </w:r>
          </w:p>
        </w:tc>
        <w:tc>
          <w:tcPr>
            <w:tcW w:w="1701" w:type="dxa"/>
          </w:tcPr>
          <w:p w14:paraId="4E5E3CDA" w14:textId="77777777" w:rsidR="00912BAE" w:rsidRDefault="00912BAE" w:rsidP="00912BAE">
            <w:pPr>
              <w:pStyle w:val="TableText"/>
            </w:pPr>
            <w:r>
              <w:t>40</w:t>
            </w:r>
          </w:p>
        </w:tc>
        <w:tc>
          <w:tcPr>
            <w:tcW w:w="1134" w:type="dxa"/>
          </w:tcPr>
          <w:p w14:paraId="1051627F" w14:textId="77777777" w:rsidR="00912BAE" w:rsidRDefault="00912BAE" w:rsidP="00912BAE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I</w:t>
            </w:r>
          </w:p>
        </w:tc>
        <w:tc>
          <w:tcPr>
            <w:tcW w:w="2551" w:type="dxa"/>
          </w:tcPr>
          <w:p w14:paraId="1D3C59D0" w14:textId="69E71B53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电压检测</w:t>
            </w:r>
          </w:p>
        </w:tc>
        <w:tc>
          <w:tcPr>
            <w:tcW w:w="1418" w:type="dxa"/>
            <w:gridSpan w:val="2"/>
          </w:tcPr>
          <w:p w14:paraId="7F981949" w14:textId="2486070B" w:rsidR="000566F0" w:rsidRPr="00052679" w:rsidRDefault="000566F0" w:rsidP="000566F0">
            <w:pPr>
              <w:pStyle w:val="TableText"/>
              <w:rPr>
                <w:lang w:val="de-DE"/>
              </w:rPr>
            </w:pPr>
            <w:r w:rsidRPr="00052679">
              <w:rPr>
                <w:rFonts w:hint="eastAsia"/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m</w:t>
            </w:r>
            <w:r w:rsidRPr="00052679">
              <w:rPr>
                <w:vertAlign w:val="subscript"/>
                <w:lang w:val="de-DE"/>
              </w:rPr>
              <w:t>in</w:t>
            </w:r>
            <w:r w:rsidRPr="00052679">
              <w:rPr>
                <w:lang w:val="de-DE"/>
              </w:rPr>
              <w:t>=</w:t>
            </w:r>
            <w:r w:rsidR="00924155">
              <w:rPr>
                <w:lang w:val="de-DE"/>
              </w:rPr>
              <w:t>4.4</w:t>
            </w:r>
            <w:r w:rsidRPr="00052679">
              <w:rPr>
                <w:lang w:val="de-DE"/>
              </w:rPr>
              <w:t>V</w:t>
            </w:r>
          </w:p>
          <w:p w14:paraId="090EF16C" w14:textId="42DA8E4B" w:rsidR="000566F0" w:rsidRPr="00052679" w:rsidRDefault="000566F0" w:rsidP="000566F0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norm</w:t>
            </w:r>
            <w:r w:rsidRPr="00052679">
              <w:rPr>
                <w:lang w:val="de-DE"/>
              </w:rPr>
              <w:t>=</w:t>
            </w:r>
            <w:r>
              <w:rPr>
                <w:lang w:val="de-DE"/>
              </w:rPr>
              <w:t>5.0</w:t>
            </w:r>
            <w:r w:rsidRPr="00052679">
              <w:rPr>
                <w:lang w:val="de-DE"/>
              </w:rPr>
              <w:t>V</w:t>
            </w:r>
          </w:p>
          <w:p w14:paraId="2F4E3277" w14:textId="44C8E8AB" w:rsidR="00912BAE" w:rsidRDefault="000566F0" w:rsidP="000566F0">
            <w:pPr>
              <w:pStyle w:val="TableText"/>
            </w:pPr>
            <w:r w:rsidRPr="00052679">
              <w:rPr>
                <w:rFonts w:hint="eastAsia"/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max</w:t>
            </w:r>
            <w:r w:rsidRPr="00052679">
              <w:rPr>
                <w:rFonts w:hint="eastAsia"/>
                <w:lang w:val="de-DE"/>
              </w:rPr>
              <w:t>=</w:t>
            </w:r>
            <w:r>
              <w:rPr>
                <w:lang w:val="de-DE"/>
              </w:rPr>
              <w:t>5.2</w:t>
            </w:r>
            <w:r w:rsidR="00924155">
              <w:rPr>
                <w:lang w:val="de-DE"/>
              </w:rPr>
              <w:t>5</w:t>
            </w:r>
            <w:r w:rsidRPr="00052679">
              <w:rPr>
                <w:rFonts w:hint="eastAsia"/>
                <w:lang w:val="de-DE"/>
              </w:rPr>
              <w:t>V</w:t>
            </w:r>
          </w:p>
        </w:tc>
        <w:tc>
          <w:tcPr>
            <w:tcW w:w="992" w:type="dxa"/>
          </w:tcPr>
          <w:p w14:paraId="3F087AF5" w14:textId="67155DB0" w:rsidR="00912BAE" w:rsidRDefault="000F7BCE" w:rsidP="00912BAE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 w:val="restart"/>
          </w:tcPr>
          <w:p w14:paraId="65F2D805" w14:textId="38DADACB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用于软件下载及数据传输，</w:t>
            </w:r>
            <w:r>
              <w:rPr>
                <w:rFonts w:hint="eastAsia"/>
              </w:rPr>
              <w:t>DM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DP</w:t>
            </w:r>
            <w:proofErr w:type="gramStart"/>
            <w:r>
              <w:rPr>
                <w:rFonts w:hint="eastAsia"/>
              </w:rPr>
              <w:t>差分走</w:t>
            </w:r>
            <w:proofErr w:type="gramEnd"/>
            <w:r>
              <w:rPr>
                <w:rFonts w:hint="eastAsia"/>
              </w:rPr>
              <w:t>线，阻抗控制</w:t>
            </w:r>
            <w:r>
              <w:rPr>
                <w:rFonts w:hint="eastAsia"/>
              </w:rPr>
              <w:t>90</w:t>
            </w:r>
            <w:r>
              <w:rPr>
                <w:color w:val="333333"/>
                <w:szCs w:val="20"/>
                <w:shd w:val="clear" w:color="auto" w:fill="FFFFFF"/>
              </w:rPr>
              <w:t>Ω</w:t>
            </w:r>
            <w:r>
              <w:rPr>
                <w:rFonts w:hint="eastAsia"/>
                <w:color w:val="333333"/>
                <w:szCs w:val="20"/>
                <w:shd w:val="clear" w:color="auto" w:fill="FFFFFF"/>
              </w:rPr>
              <w:t>，</w:t>
            </w:r>
            <w:r>
              <w:rPr>
                <w:rFonts w:hint="eastAsia"/>
              </w:rPr>
              <w:t>不使用则悬空。</w:t>
            </w:r>
          </w:p>
        </w:tc>
      </w:tr>
      <w:tr w:rsidR="00912BAE" w14:paraId="505B9650" w14:textId="77777777" w:rsidTr="00E60C30">
        <w:tc>
          <w:tcPr>
            <w:tcW w:w="2552" w:type="dxa"/>
          </w:tcPr>
          <w:p w14:paraId="72577B89" w14:textId="77777777" w:rsidR="00912BAE" w:rsidRDefault="00912BAE" w:rsidP="00912BAE">
            <w:pPr>
              <w:pStyle w:val="TableText"/>
            </w:pPr>
            <w:r>
              <w:t>USB_DM</w:t>
            </w:r>
          </w:p>
        </w:tc>
        <w:tc>
          <w:tcPr>
            <w:tcW w:w="1701" w:type="dxa"/>
          </w:tcPr>
          <w:p w14:paraId="212B261D" w14:textId="77777777" w:rsidR="00912BAE" w:rsidRDefault="00912BAE" w:rsidP="00912BAE">
            <w:pPr>
              <w:pStyle w:val="TableText"/>
            </w:pPr>
            <w:r>
              <w:t>41</w:t>
            </w:r>
          </w:p>
        </w:tc>
        <w:tc>
          <w:tcPr>
            <w:tcW w:w="1134" w:type="dxa"/>
          </w:tcPr>
          <w:p w14:paraId="0F61FD61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IO</w:t>
            </w:r>
          </w:p>
        </w:tc>
        <w:tc>
          <w:tcPr>
            <w:tcW w:w="2551" w:type="dxa"/>
          </w:tcPr>
          <w:p w14:paraId="3D4239B8" w14:textId="1F78EFFD" w:rsidR="00912BAE" w:rsidRDefault="00912BAE" w:rsidP="00912BAE">
            <w:pPr>
              <w:pStyle w:val="TableText"/>
            </w:pPr>
            <w:r>
              <w:t>USB</w:t>
            </w:r>
            <w:r>
              <w:rPr>
                <w:rFonts w:hint="eastAsia"/>
              </w:rPr>
              <w:t>数据负信号</w:t>
            </w:r>
          </w:p>
        </w:tc>
        <w:tc>
          <w:tcPr>
            <w:tcW w:w="1276" w:type="dxa"/>
          </w:tcPr>
          <w:p w14:paraId="30AD2CA0" w14:textId="77777777" w:rsidR="00912BAE" w:rsidRDefault="00912BAE" w:rsidP="00912BAE">
            <w:pPr>
              <w:pStyle w:val="TableText"/>
            </w:pPr>
            <w:r>
              <w:t>-</w:t>
            </w:r>
          </w:p>
        </w:tc>
        <w:tc>
          <w:tcPr>
            <w:tcW w:w="1134" w:type="dxa"/>
            <w:gridSpan w:val="2"/>
          </w:tcPr>
          <w:p w14:paraId="1D0ECCBB" w14:textId="52B75DF5" w:rsidR="00912BAE" w:rsidRDefault="003F6497" w:rsidP="00912BAE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7E95B55C" w14:textId="4361E158" w:rsidR="00912BAE" w:rsidRDefault="00912BAE" w:rsidP="00912BAE">
            <w:pPr>
              <w:pStyle w:val="TableText"/>
            </w:pPr>
          </w:p>
        </w:tc>
      </w:tr>
      <w:tr w:rsidR="00912BAE" w14:paraId="59DC0CD7" w14:textId="77777777" w:rsidTr="00E60C30">
        <w:tc>
          <w:tcPr>
            <w:tcW w:w="2552" w:type="dxa"/>
          </w:tcPr>
          <w:p w14:paraId="64A259B2" w14:textId="77777777" w:rsidR="00912BAE" w:rsidRDefault="00912BAE" w:rsidP="00912BAE">
            <w:pPr>
              <w:pStyle w:val="TableText"/>
            </w:pPr>
            <w:r>
              <w:t>USB_DP</w:t>
            </w:r>
          </w:p>
        </w:tc>
        <w:tc>
          <w:tcPr>
            <w:tcW w:w="1701" w:type="dxa"/>
          </w:tcPr>
          <w:p w14:paraId="4357EB50" w14:textId="77777777" w:rsidR="00912BAE" w:rsidRDefault="00912BAE" w:rsidP="00912BAE">
            <w:pPr>
              <w:pStyle w:val="TableText"/>
            </w:pPr>
            <w:r>
              <w:t>42</w:t>
            </w:r>
          </w:p>
        </w:tc>
        <w:tc>
          <w:tcPr>
            <w:tcW w:w="1134" w:type="dxa"/>
          </w:tcPr>
          <w:p w14:paraId="1EEB3A40" w14:textId="77777777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IO</w:t>
            </w:r>
          </w:p>
        </w:tc>
        <w:tc>
          <w:tcPr>
            <w:tcW w:w="2551" w:type="dxa"/>
          </w:tcPr>
          <w:p w14:paraId="41266917" w14:textId="5352482C" w:rsidR="00912BAE" w:rsidRDefault="00912BAE" w:rsidP="00912BAE">
            <w:pPr>
              <w:pStyle w:val="TableText"/>
            </w:pPr>
            <w:r>
              <w:t>USB</w:t>
            </w:r>
            <w:r>
              <w:rPr>
                <w:rFonts w:hint="eastAsia"/>
              </w:rPr>
              <w:t>数据正信号</w:t>
            </w:r>
          </w:p>
        </w:tc>
        <w:tc>
          <w:tcPr>
            <w:tcW w:w="1276" w:type="dxa"/>
          </w:tcPr>
          <w:p w14:paraId="799A67E6" w14:textId="77777777" w:rsidR="00912BAE" w:rsidRDefault="00912BAE" w:rsidP="00912BAE">
            <w:pPr>
              <w:pStyle w:val="TableText"/>
            </w:pPr>
            <w:r>
              <w:t>-</w:t>
            </w:r>
          </w:p>
        </w:tc>
        <w:tc>
          <w:tcPr>
            <w:tcW w:w="1134" w:type="dxa"/>
            <w:gridSpan w:val="2"/>
          </w:tcPr>
          <w:p w14:paraId="766125C3" w14:textId="5F9C6814" w:rsidR="00912BAE" w:rsidRDefault="003F6497" w:rsidP="00912BAE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3390ECE0" w14:textId="5BD0DAA7" w:rsidR="00912BAE" w:rsidRDefault="00912BAE" w:rsidP="00912BAE">
            <w:pPr>
              <w:pStyle w:val="TableText"/>
            </w:pPr>
          </w:p>
        </w:tc>
      </w:tr>
      <w:tr w:rsidR="00912BAE" w14:paraId="3A21C5D4" w14:textId="77777777" w:rsidTr="00E60C30">
        <w:tc>
          <w:tcPr>
            <w:tcW w:w="2552" w:type="dxa"/>
          </w:tcPr>
          <w:p w14:paraId="5EB39DA9" w14:textId="3CAF291D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USB_ID</w:t>
            </w:r>
          </w:p>
        </w:tc>
        <w:tc>
          <w:tcPr>
            <w:tcW w:w="1701" w:type="dxa"/>
          </w:tcPr>
          <w:p w14:paraId="2BB4406D" w14:textId="26C901DF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43</w:t>
            </w:r>
          </w:p>
        </w:tc>
        <w:tc>
          <w:tcPr>
            <w:tcW w:w="1134" w:type="dxa"/>
          </w:tcPr>
          <w:p w14:paraId="3D185BE2" w14:textId="085994AB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6A89AF1C" w14:textId="3A069FD2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主从设备检测脚</w:t>
            </w:r>
          </w:p>
        </w:tc>
        <w:tc>
          <w:tcPr>
            <w:tcW w:w="1276" w:type="dxa"/>
          </w:tcPr>
          <w:p w14:paraId="3F0FC659" w14:textId="035F2B8F" w:rsidR="00912BAE" w:rsidRDefault="00912BAE" w:rsidP="00912BAE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00645CEC" w14:textId="7A174357" w:rsidR="00912BAE" w:rsidRDefault="003F6497" w:rsidP="00912BA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5B3923DD" w14:textId="42072D8C" w:rsidR="00912BAE" w:rsidRDefault="00254828" w:rsidP="00912BAE">
            <w:pPr>
              <w:pStyle w:val="TableText"/>
            </w:pPr>
            <w:r>
              <w:rPr>
                <w:rFonts w:hint="eastAsia"/>
              </w:rPr>
              <w:t>USB_ID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二</w:t>
            </w:r>
            <w:r>
              <w:t>选</w:t>
            </w:r>
            <w:proofErr w:type="gramStart"/>
            <w:r>
              <w:t>一</w:t>
            </w:r>
            <w:proofErr w:type="gramEnd"/>
            <w:r>
              <w:t>，</w:t>
            </w:r>
            <w:r w:rsidR="00912BAE">
              <w:rPr>
                <w:rFonts w:hint="eastAsia"/>
              </w:rPr>
              <w:t>默认</w:t>
            </w:r>
            <w:r w:rsidR="00912BAE">
              <w:t>不支持</w:t>
            </w:r>
            <w:r>
              <w:rPr>
                <w:rFonts w:hint="eastAsia"/>
              </w:rPr>
              <w:t>USB_ID</w:t>
            </w:r>
            <w:r w:rsidR="00912BAE">
              <w:rPr>
                <w:rFonts w:hint="eastAsia"/>
              </w:rPr>
              <w:t>，</w:t>
            </w:r>
            <w:r w:rsidR="00912BAE">
              <w:t>不使用则</w:t>
            </w:r>
            <w:r w:rsidR="00912BAE">
              <w:rPr>
                <w:rFonts w:hint="eastAsia"/>
              </w:rPr>
              <w:t>悬空</w:t>
            </w:r>
            <w:r w:rsidR="00912BAE">
              <w:t>。</w:t>
            </w:r>
          </w:p>
        </w:tc>
      </w:tr>
      <w:tr w:rsidR="00912BAE" w14:paraId="5D0BE183" w14:textId="77777777" w:rsidTr="009B28C2">
        <w:tc>
          <w:tcPr>
            <w:tcW w:w="13892" w:type="dxa"/>
            <w:gridSpan w:val="8"/>
          </w:tcPr>
          <w:p w14:paraId="5A612D18" w14:textId="59AF705B" w:rsidR="00912BAE" w:rsidRDefault="00912BAE" w:rsidP="00912BAE">
            <w:pPr>
              <w:pStyle w:val="TableHeading"/>
            </w:pPr>
            <w:r>
              <w:rPr>
                <w:rFonts w:hint="eastAsia"/>
              </w:rPr>
              <w:t>UART</w:t>
            </w:r>
            <w:r>
              <w:rPr>
                <w:rFonts w:hint="eastAsia"/>
              </w:rPr>
              <w:t>接口</w:t>
            </w:r>
          </w:p>
        </w:tc>
      </w:tr>
      <w:tr w:rsidR="00FC39D8" w14:paraId="55EAD28E" w14:textId="77777777" w:rsidTr="00E60C30">
        <w:tc>
          <w:tcPr>
            <w:tcW w:w="2552" w:type="dxa"/>
          </w:tcPr>
          <w:p w14:paraId="7383B04C" w14:textId="7A6CE30F" w:rsidR="00FC39D8" w:rsidRDefault="00FC39D8" w:rsidP="00FC39D8">
            <w:pPr>
              <w:pStyle w:val="TableText"/>
            </w:pPr>
            <w:r>
              <w:t>AP_UART1_TXD</w:t>
            </w:r>
          </w:p>
        </w:tc>
        <w:tc>
          <w:tcPr>
            <w:tcW w:w="1701" w:type="dxa"/>
          </w:tcPr>
          <w:p w14:paraId="1E0F51B7" w14:textId="77777777" w:rsidR="00FC39D8" w:rsidRDefault="00FC39D8" w:rsidP="00FC39D8">
            <w:pPr>
              <w:pStyle w:val="TableText"/>
            </w:pPr>
            <w:r>
              <w:t>46</w:t>
            </w:r>
          </w:p>
        </w:tc>
        <w:tc>
          <w:tcPr>
            <w:tcW w:w="1134" w:type="dxa"/>
          </w:tcPr>
          <w:p w14:paraId="4CBEA7EE" w14:textId="77777777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493D361E" w14:textId="0FBE1C37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1276" w:type="dxa"/>
          </w:tcPr>
          <w:p w14:paraId="4C5202E0" w14:textId="77777777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2B05588E" w14:textId="74E5AAB7" w:rsidR="00FC39D8" w:rsidRDefault="00FC39D8" w:rsidP="00FC39D8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 w:val="restart"/>
          </w:tcPr>
          <w:p w14:paraId="5EC57CA8" w14:textId="565FE152" w:rsidR="008218FD" w:rsidRDefault="006B0606" w:rsidP="00FC39D8">
            <w:pPr>
              <w:pStyle w:val="TableText"/>
            </w:pPr>
            <w:r>
              <w:rPr>
                <w:rFonts w:hint="eastAsia"/>
              </w:rPr>
              <w:t>开机</w:t>
            </w:r>
            <w:r>
              <w:t>时有</w:t>
            </w:r>
            <w:r>
              <w:rPr>
                <w:rFonts w:hint="eastAsia"/>
              </w:rPr>
              <w:t>LOG</w:t>
            </w:r>
            <w:r>
              <w:rPr>
                <w:rFonts w:hint="eastAsia"/>
              </w:rPr>
              <w:t>输出</w:t>
            </w:r>
            <w:r w:rsidR="00111E9C">
              <w:rPr>
                <w:rFonts w:hint="eastAsia"/>
              </w:rPr>
              <w:t>。</w:t>
            </w:r>
          </w:p>
          <w:p w14:paraId="59B8A170" w14:textId="77777777" w:rsidR="008218FD" w:rsidRDefault="006B0606" w:rsidP="00FC39D8">
            <w:pPr>
              <w:pStyle w:val="TableText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版本</w:t>
            </w:r>
            <w:r>
              <w:t>用于</w:t>
            </w:r>
            <w:r w:rsidR="00204795">
              <w:rPr>
                <w:rFonts w:hint="eastAsia"/>
              </w:rPr>
              <w:t>输出</w:t>
            </w:r>
            <w:r w:rsidR="00204795">
              <w:rPr>
                <w:rFonts w:hint="eastAsia"/>
              </w:rPr>
              <w:t>LOG</w:t>
            </w:r>
            <w:r w:rsidR="00204795">
              <w:rPr>
                <w:rFonts w:hint="eastAsia"/>
              </w:rPr>
              <w:t>，</w:t>
            </w:r>
          </w:p>
          <w:p w14:paraId="01452D63" w14:textId="1B16217A" w:rsidR="009B28C2" w:rsidRPr="00204795" w:rsidRDefault="00FC39D8" w:rsidP="00FC39D8">
            <w:pPr>
              <w:pStyle w:val="TableText"/>
            </w:pPr>
            <w:r>
              <w:rPr>
                <w:rFonts w:hint="eastAsia"/>
              </w:rPr>
              <w:t>标准</w:t>
            </w:r>
            <w:r>
              <w:t>版本</w:t>
            </w:r>
            <w:r>
              <w:rPr>
                <w:rFonts w:hint="eastAsia"/>
              </w:rPr>
              <w:t>用于通</w:t>
            </w:r>
            <w:r>
              <w:rPr>
                <w:rFonts w:hint="eastAsia"/>
              </w:rPr>
              <w:t>AT</w:t>
            </w:r>
            <w:r>
              <w:rPr>
                <w:rFonts w:hint="eastAsia"/>
              </w:rPr>
              <w:t>。</w:t>
            </w:r>
          </w:p>
        </w:tc>
      </w:tr>
      <w:tr w:rsidR="00FC39D8" w14:paraId="4FB868AA" w14:textId="77777777" w:rsidTr="00E60C30">
        <w:tc>
          <w:tcPr>
            <w:tcW w:w="2552" w:type="dxa"/>
          </w:tcPr>
          <w:p w14:paraId="2C9C7624" w14:textId="55995116" w:rsidR="00FC39D8" w:rsidRDefault="00FC39D8" w:rsidP="00FC39D8">
            <w:pPr>
              <w:pStyle w:val="TableText"/>
            </w:pPr>
            <w:r>
              <w:t>AP_UART1_RXD</w:t>
            </w:r>
          </w:p>
        </w:tc>
        <w:tc>
          <w:tcPr>
            <w:tcW w:w="1701" w:type="dxa"/>
          </w:tcPr>
          <w:p w14:paraId="096D1F3E" w14:textId="77777777" w:rsidR="00FC39D8" w:rsidRDefault="00FC39D8" w:rsidP="00FC39D8">
            <w:pPr>
              <w:pStyle w:val="TableText"/>
            </w:pPr>
            <w:r>
              <w:t>47</w:t>
            </w:r>
          </w:p>
        </w:tc>
        <w:tc>
          <w:tcPr>
            <w:tcW w:w="1134" w:type="dxa"/>
          </w:tcPr>
          <w:p w14:paraId="3A545109" w14:textId="77777777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4FB592FF" w14:textId="2A69CC6B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1276" w:type="dxa"/>
          </w:tcPr>
          <w:p w14:paraId="03D51A7B" w14:textId="77777777" w:rsidR="00FC39D8" w:rsidRDefault="00FC39D8" w:rsidP="00FC39D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687F1D2C" w14:textId="29D330B5" w:rsidR="00FC39D8" w:rsidRDefault="00FC39D8" w:rsidP="00FC39D8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/>
          </w:tcPr>
          <w:p w14:paraId="21658BFF" w14:textId="072318E7" w:rsidR="00FC39D8" w:rsidRDefault="00FC39D8" w:rsidP="00FC39D8">
            <w:pPr>
              <w:pStyle w:val="TableText"/>
            </w:pPr>
          </w:p>
        </w:tc>
      </w:tr>
      <w:tr w:rsidR="00DB0E0B" w14:paraId="478FD9D1" w14:textId="77777777" w:rsidTr="00E60C30">
        <w:tc>
          <w:tcPr>
            <w:tcW w:w="2552" w:type="dxa"/>
          </w:tcPr>
          <w:p w14:paraId="70940FFB" w14:textId="77777777" w:rsidR="00DB0E0B" w:rsidRDefault="00DB0E0B" w:rsidP="00DB0E0B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_TX</w:t>
            </w:r>
            <w:r>
              <w:t>D</w:t>
            </w:r>
          </w:p>
        </w:tc>
        <w:tc>
          <w:tcPr>
            <w:tcW w:w="1701" w:type="dxa"/>
          </w:tcPr>
          <w:p w14:paraId="7B36024C" w14:textId="77777777" w:rsidR="00DB0E0B" w:rsidRDefault="00DB0E0B" w:rsidP="00DB0E0B">
            <w:pPr>
              <w:pStyle w:val="TableText"/>
            </w:pPr>
            <w:r>
              <w:t>69</w:t>
            </w:r>
          </w:p>
        </w:tc>
        <w:tc>
          <w:tcPr>
            <w:tcW w:w="1134" w:type="dxa"/>
          </w:tcPr>
          <w:p w14:paraId="62031006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2A8A9E1B" w14:textId="55985A92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1276" w:type="dxa"/>
          </w:tcPr>
          <w:p w14:paraId="22E0492D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5F7AB14F" w14:textId="47026009" w:rsidR="00DB0E0B" w:rsidRDefault="00DB0E0B" w:rsidP="00DB0E0B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 w:val="restart"/>
          </w:tcPr>
          <w:p w14:paraId="29E0CB0A" w14:textId="77777777" w:rsidR="009C732A" w:rsidRDefault="00DA12F3" w:rsidP="00D24670">
            <w:pPr>
              <w:pStyle w:val="TableText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版本</w:t>
            </w:r>
            <w:r>
              <w:t>用于</w:t>
            </w:r>
            <w:r w:rsidR="00D24670">
              <w:rPr>
                <w:rFonts w:hint="eastAsia"/>
              </w:rPr>
              <w:t>数据通信</w:t>
            </w:r>
            <w:r>
              <w:rPr>
                <w:rFonts w:hint="eastAsia"/>
              </w:rPr>
              <w:t>，</w:t>
            </w:r>
          </w:p>
          <w:p w14:paraId="1164153F" w14:textId="2FDA01FF" w:rsidR="00DB0E0B" w:rsidRDefault="00DA12F3" w:rsidP="00D24670">
            <w:pPr>
              <w:pStyle w:val="TableText"/>
            </w:pPr>
            <w:r>
              <w:rPr>
                <w:rFonts w:hint="eastAsia"/>
              </w:rPr>
              <w:t>标准</w:t>
            </w:r>
            <w:r>
              <w:t>版本</w:t>
            </w:r>
            <w:r w:rsidR="00D24670">
              <w:rPr>
                <w:rFonts w:hint="eastAsia"/>
              </w:rPr>
              <w:t>用于输出</w:t>
            </w:r>
            <w:r w:rsidR="00D24670">
              <w:rPr>
                <w:rFonts w:hint="eastAsia"/>
              </w:rPr>
              <w:t>LOG</w:t>
            </w:r>
            <w:r>
              <w:rPr>
                <w:rFonts w:hint="eastAsia"/>
              </w:rPr>
              <w:t>。</w:t>
            </w:r>
          </w:p>
        </w:tc>
      </w:tr>
      <w:tr w:rsidR="00DB0E0B" w14:paraId="431C27C8" w14:textId="77777777" w:rsidTr="00E60C30">
        <w:tc>
          <w:tcPr>
            <w:tcW w:w="2552" w:type="dxa"/>
          </w:tcPr>
          <w:p w14:paraId="74A40F26" w14:textId="77777777" w:rsidR="00DB0E0B" w:rsidRDefault="00DB0E0B" w:rsidP="00DB0E0B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_RX</w:t>
            </w:r>
            <w:r>
              <w:t>D</w:t>
            </w:r>
          </w:p>
        </w:tc>
        <w:tc>
          <w:tcPr>
            <w:tcW w:w="1701" w:type="dxa"/>
          </w:tcPr>
          <w:p w14:paraId="54E6180B" w14:textId="77777777" w:rsidR="00DB0E0B" w:rsidRDefault="00DB0E0B" w:rsidP="00DB0E0B">
            <w:pPr>
              <w:pStyle w:val="TableText"/>
            </w:pPr>
            <w:r>
              <w:t>70</w:t>
            </w:r>
          </w:p>
        </w:tc>
        <w:tc>
          <w:tcPr>
            <w:tcW w:w="1134" w:type="dxa"/>
          </w:tcPr>
          <w:p w14:paraId="1A3545ED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08C8461B" w14:textId="763625DA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1276" w:type="dxa"/>
          </w:tcPr>
          <w:p w14:paraId="06362559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9D39671" w14:textId="412B20D2" w:rsidR="00DB0E0B" w:rsidRDefault="00DB0E0B" w:rsidP="00DB0E0B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/>
          </w:tcPr>
          <w:p w14:paraId="664368E6" w14:textId="00F1082F" w:rsidR="00DB0E0B" w:rsidRDefault="00DB0E0B" w:rsidP="00DB0E0B">
            <w:pPr>
              <w:pStyle w:val="TableText"/>
            </w:pPr>
          </w:p>
        </w:tc>
      </w:tr>
      <w:tr w:rsidR="00590197" w14:paraId="56FC5583" w14:textId="77777777" w:rsidTr="00E60C30">
        <w:tc>
          <w:tcPr>
            <w:tcW w:w="2552" w:type="dxa"/>
          </w:tcPr>
          <w:p w14:paraId="09B1ADA4" w14:textId="217BEC03" w:rsidR="00590197" w:rsidRDefault="00590197" w:rsidP="00590197">
            <w:pPr>
              <w:pStyle w:val="TableText"/>
            </w:pPr>
            <w:r>
              <w:t>UART2_RXD</w:t>
            </w:r>
          </w:p>
        </w:tc>
        <w:tc>
          <w:tcPr>
            <w:tcW w:w="1701" w:type="dxa"/>
          </w:tcPr>
          <w:p w14:paraId="005F12DF" w14:textId="77777777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85</w:t>
            </w:r>
          </w:p>
        </w:tc>
        <w:tc>
          <w:tcPr>
            <w:tcW w:w="1134" w:type="dxa"/>
          </w:tcPr>
          <w:p w14:paraId="5A63A185" w14:textId="77777777" w:rsidR="00590197" w:rsidRDefault="00590197" w:rsidP="00590197">
            <w:pPr>
              <w:pStyle w:val="TableText"/>
            </w:pPr>
            <w:r>
              <w:t>DO</w:t>
            </w:r>
          </w:p>
        </w:tc>
        <w:tc>
          <w:tcPr>
            <w:tcW w:w="2551" w:type="dxa"/>
          </w:tcPr>
          <w:p w14:paraId="3B38411D" w14:textId="014733A0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1276" w:type="dxa"/>
          </w:tcPr>
          <w:p w14:paraId="7826B692" w14:textId="77777777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43C81222" w14:textId="3CD46D08" w:rsidR="00590197" w:rsidRDefault="00590197" w:rsidP="00590197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 w:val="restart"/>
          </w:tcPr>
          <w:p w14:paraId="0036F25C" w14:textId="42E8F6A0" w:rsidR="00590197" w:rsidRDefault="005640C4" w:rsidP="00590197">
            <w:pPr>
              <w:pStyle w:val="TableText"/>
            </w:pPr>
            <w:r>
              <w:rPr>
                <w:rFonts w:hint="eastAsia"/>
              </w:rPr>
              <w:t>带</w:t>
            </w: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功能</w:t>
            </w:r>
            <w:r>
              <w:t>的</w:t>
            </w:r>
            <w:r w:rsidR="006D7845">
              <w:rPr>
                <w:rFonts w:hint="eastAsia"/>
              </w:rPr>
              <w:t>模组</w:t>
            </w:r>
            <w:r w:rsidR="00590197">
              <w:t>不</w:t>
            </w:r>
            <w:r w:rsidR="00590197">
              <w:rPr>
                <w:rFonts w:hint="eastAsia"/>
              </w:rPr>
              <w:t>支持</w:t>
            </w:r>
            <w:r w:rsidR="00590197">
              <w:rPr>
                <w:rFonts w:hint="eastAsia"/>
              </w:rPr>
              <w:t>UART2</w:t>
            </w:r>
            <w:r w:rsidR="00590197">
              <w:rPr>
                <w:rFonts w:hint="eastAsia"/>
              </w:rPr>
              <w:t>接口</w:t>
            </w:r>
            <w:r w:rsidR="00590197">
              <w:t>。</w:t>
            </w:r>
          </w:p>
        </w:tc>
      </w:tr>
      <w:tr w:rsidR="00590197" w14:paraId="6FE31039" w14:textId="77777777" w:rsidTr="00E60C30">
        <w:tc>
          <w:tcPr>
            <w:tcW w:w="2552" w:type="dxa"/>
          </w:tcPr>
          <w:p w14:paraId="2969753C" w14:textId="2A19ECE8" w:rsidR="00590197" w:rsidRDefault="00590197" w:rsidP="00590197">
            <w:pPr>
              <w:pStyle w:val="TableText"/>
            </w:pPr>
            <w:r>
              <w:t>UART2_TXD</w:t>
            </w:r>
          </w:p>
        </w:tc>
        <w:tc>
          <w:tcPr>
            <w:tcW w:w="1701" w:type="dxa"/>
          </w:tcPr>
          <w:p w14:paraId="4DC33D36" w14:textId="77777777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86</w:t>
            </w:r>
          </w:p>
        </w:tc>
        <w:tc>
          <w:tcPr>
            <w:tcW w:w="1134" w:type="dxa"/>
          </w:tcPr>
          <w:p w14:paraId="56102638" w14:textId="77777777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449717DF" w14:textId="047F8E7B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1276" w:type="dxa"/>
          </w:tcPr>
          <w:p w14:paraId="737BA492" w14:textId="77777777" w:rsidR="00590197" w:rsidRDefault="00590197" w:rsidP="0059019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7760B2C9" w14:textId="3C67AC1D" w:rsidR="00590197" w:rsidRDefault="00590197" w:rsidP="00590197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  <w:vMerge/>
          </w:tcPr>
          <w:p w14:paraId="696557B8" w14:textId="6D6C8615" w:rsidR="00590197" w:rsidRDefault="00590197" w:rsidP="00590197">
            <w:pPr>
              <w:pStyle w:val="TableText"/>
            </w:pPr>
          </w:p>
        </w:tc>
      </w:tr>
      <w:tr w:rsidR="00DB0E0B" w14:paraId="532B6517" w14:textId="77777777" w:rsidTr="009B28C2">
        <w:tc>
          <w:tcPr>
            <w:tcW w:w="13892" w:type="dxa"/>
            <w:gridSpan w:val="8"/>
          </w:tcPr>
          <w:p w14:paraId="4B92A0B0" w14:textId="0AD5F0F3" w:rsidR="00DB0E0B" w:rsidRDefault="00DB0E0B" w:rsidP="00DB0E0B">
            <w:pPr>
              <w:pStyle w:val="TableHeading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接口</w:t>
            </w:r>
          </w:p>
        </w:tc>
      </w:tr>
      <w:tr w:rsidR="00BF0054" w14:paraId="0FD68593" w14:textId="77777777" w:rsidTr="00E60C30">
        <w:tc>
          <w:tcPr>
            <w:tcW w:w="2552" w:type="dxa"/>
          </w:tcPr>
          <w:p w14:paraId="64D5D135" w14:textId="77777777" w:rsidR="00BF0054" w:rsidRDefault="00BF0054" w:rsidP="00BF0054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_CMD</w:t>
            </w:r>
          </w:p>
        </w:tc>
        <w:tc>
          <w:tcPr>
            <w:tcW w:w="1701" w:type="dxa"/>
          </w:tcPr>
          <w:p w14:paraId="79C7C580" w14:textId="77777777" w:rsidR="00BF0054" w:rsidRDefault="00BF0054" w:rsidP="00BF0054">
            <w:pPr>
              <w:pStyle w:val="TableText"/>
            </w:pPr>
            <w:r>
              <w:t>54</w:t>
            </w:r>
          </w:p>
        </w:tc>
        <w:tc>
          <w:tcPr>
            <w:tcW w:w="1134" w:type="dxa"/>
          </w:tcPr>
          <w:p w14:paraId="7FF0CB3D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53B1DA38" w14:textId="1F475A54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命令控制</w:t>
            </w:r>
          </w:p>
        </w:tc>
        <w:tc>
          <w:tcPr>
            <w:tcW w:w="1276" w:type="dxa"/>
          </w:tcPr>
          <w:p w14:paraId="690D884F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4AE37625" w14:textId="715AFA5B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4733231A" w14:textId="53B7BD3C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BF0054" w14:paraId="7B0634B4" w14:textId="77777777" w:rsidTr="00E60C30">
        <w:tc>
          <w:tcPr>
            <w:tcW w:w="2552" w:type="dxa"/>
          </w:tcPr>
          <w:p w14:paraId="33CF05CF" w14:textId="77777777" w:rsidR="00BF0054" w:rsidRDefault="00BF0054" w:rsidP="00BF0054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_CLK</w:t>
            </w:r>
          </w:p>
        </w:tc>
        <w:tc>
          <w:tcPr>
            <w:tcW w:w="1701" w:type="dxa"/>
          </w:tcPr>
          <w:p w14:paraId="281EB2E3" w14:textId="77777777" w:rsidR="00BF0054" w:rsidRDefault="00BF0054" w:rsidP="00BF0054">
            <w:pPr>
              <w:pStyle w:val="TableText"/>
            </w:pPr>
            <w:r>
              <w:t>55</w:t>
            </w:r>
          </w:p>
        </w:tc>
        <w:tc>
          <w:tcPr>
            <w:tcW w:w="1134" w:type="dxa"/>
          </w:tcPr>
          <w:p w14:paraId="3CC17C64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65CDDE92" w14:textId="1A0E6A26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时钟</w:t>
            </w:r>
          </w:p>
        </w:tc>
        <w:tc>
          <w:tcPr>
            <w:tcW w:w="1276" w:type="dxa"/>
          </w:tcPr>
          <w:p w14:paraId="25E06381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7287FB29" w14:textId="4A435B56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2C5604E3" w14:textId="133850FF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BF0054" w14:paraId="0111722A" w14:textId="77777777" w:rsidTr="00E60C30">
        <w:tc>
          <w:tcPr>
            <w:tcW w:w="2552" w:type="dxa"/>
          </w:tcPr>
          <w:p w14:paraId="3820DF18" w14:textId="77777777" w:rsidR="00BF0054" w:rsidRDefault="00BF0054" w:rsidP="00BF0054">
            <w:pPr>
              <w:pStyle w:val="TableText"/>
            </w:pPr>
            <w:r>
              <w:lastRenderedPageBreak/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_DATA0</w:t>
            </w:r>
          </w:p>
        </w:tc>
        <w:tc>
          <w:tcPr>
            <w:tcW w:w="1701" w:type="dxa"/>
          </w:tcPr>
          <w:p w14:paraId="601B5F61" w14:textId="77777777" w:rsidR="00BF0054" w:rsidRDefault="00BF0054" w:rsidP="00BF0054">
            <w:pPr>
              <w:pStyle w:val="TableText"/>
            </w:pPr>
            <w:r>
              <w:t>56</w:t>
            </w:r>
          </w:p>
        </w:tc>
        <w:tc>
          <w:tcPr>
            <w:tcW w:w="1134" w:type="dxa"/>
          </w:tcPr>
          <w:p w14:paraId="1526E6E8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1074FD85" w14:textId="5FB89464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14:paraId="732E835F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5ABC211D" w14:textId="1513C9D6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5A72CC38" w14:textId="65BB3A65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BF0054" w14:paraId="36BA5EE9" w14:textId="77777777" w:rsidTr="00E60C30">
        <w:tc>
          <w:tcPr>
            <w:tcW w:w="2552" w:type="dxa"/>
          </w:tcPr>
          <w:p w14:paraId="1555655D" w14:textId="77777777" w:rsidR="00BF0054" w:rsidRDefault="00BF0054" w:rsidP="00BF0054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_DATA1</w:t>
            </w:r>
          </w:p>
        </w:tc>
        <w:tc>
          <w:tcPr>
            <w:tcW w:w="1701" w:type="dxa"/>
          </w:tcPr>
          <w:p w14:paraId="081E6BCB" w14:textId="77777777" w:rsidR="00BF0054" w:rsidRDefault="00BF0054" w:rsidP="00BF0054">
            <w:pPr>
              <w:pStyle w:val="TableText"/>
            </w:pPr>
            <w:r>
              <w:t>57</w:t>
            </w:r>
          </w:p>
        </w:tc>
        <w:tc>
          <w:tcPr>
            <w:tcW w:w="1134" w:type="dxa"/>
          </w:tcPr>
          <w:p w14:paraId="121A02E8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0AEE4A4D" w14:textId="6FAE2F15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72A516CB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DE4F28A" w14:textId="3332D72E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42684F63" w14:textId="7E4F2900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BF0054" w14:paraId="6FCF2431" w14:textId="77777777" w:rsidTr="00E60C30">
        <w:tc>
          <w:tcPr>
            <w:tcW w:w="2552" w:type="dxa"/>
          </w:tcPr>
          <w:p w14:paraId="26D7D13C" w14:textId="77777777" w:rsidR="00BF0054" w:rsidRDefault="00BF0054" w:rsidP="00BF0054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_DATA2</w:t>
            </w:r>
          </w:p>
        </w:tc>
        <w:tc>
          <w:tcPr>
            <w:tcW w:w="1701" w:type="dxa"/>
          </w:tcPr>
          <w:p w14:paraId="4082B44D" w14:textId="77777777" w:rsidR="00BF0054" w:rsidRDefault="00BF0054" w:rsidP="00BF0054">
            <w:pPr>
              <w:pStyle w:val="TableText"/>
            </w:pPr>
            <w:r>
              <w:t>58</w:t>
            </w:r>
          </w:p>
        </w:tc>
        <w:tc>
          <w:tcPr>
            <w:tcW w:w="1134" w:type="dxa"/>
          </w:tcPr>
          <w:p w14:paraId="714BCF14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04541BB2" w14:textId="2E06E040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29B71EA8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1E88671D" w14:textId="4075E1A4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711FE633" w14:textId="1339769F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BF0054" w14:paraId="2F54BAF7" w14:textId="77777777" w:rsidTr="00E60C30">
        <w:tc>
          <w:tcPr>
            <w:tcW w:w="2552" w:type="dxa"/>
          </w:tcPr>
          <w:p w14:paraId="78AC5AC4" w14:textId="77777777" w:rsidR="00BF0054" w:rsidRDefault="00BF0054" w:rsidP="00BF0054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_DATA3</w:t>
            </w:r>
          </w:p>
        </w:tc>
        <w:tc>
          <w:tcPr>
            <w:tcW w:w="1701" w:type="dxa"/>
          </w:tcPr>
          <w:p w14:paraId="072311DC" w14:textId="77777777" w:rsidR="00BF0054" w:rsidRDefault="00BF0054" w:rsidP="00BF0054">
            <w:pPr>
              <w:pStyle w:val="TableText"/>
            </w:pPr>
            <w:r>
              <w:t>59</w:t>
            </w:r>
          </w:p>
        </w:tc>
        <w:tc>
          <w:tcPr>
            <w:tcW w:w="1134" w:type="dxa"/>
          </w:tcPr>
          <w:p w14:paraId="6770D3C0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6E785ABE" w14:textId="1A5C383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1A3E1DBE" w14:textId="77777777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000D6A0A" w14:textId="055E39EE" w:rsidR="00BF0054" w:rsidRDefault="00BF0054" w:rsidP="00BF0054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3544" w:type="dxa"/>
          </w:tcPr>
          <w:p w14:paraId="5C07B918" w14:textId="71E88399" w:rsidR="00BF0054" w:rsidRDefault="00BF0054" w:rsidP="00BF0054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DB0E0B" w14:paraId="7AF30037" w14:textId="77777777" w:rsidTr="00E60C30">
        <w:tc>
          <w:tcPr>
            <w:tcW w:w="2552" w:type="dxa"/>
          </w:tcPr>
          <w:p w14:paraId="60956920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WAKE_ON_WIRELESS/ETH_RST_N</w:t>
            </w:r>
          </w:p>
        </w:tc>
        <w:tc>
          <w:tcPr>
            <w:tcW w:w="1701" w:type="dxa"/>
          </w:tcPr>
          <w:p w14:paraId="5EEED0D5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60</w:t>
            </w:r>
          </w:p>
        </w:tc>
        <w:tc>
          <w:tcPr>
            <w:tcW w:w="1134" w:type="dxa"/>
          </w:tcPr>
          <w:p w14:paraId="0ACE5DEA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29F58804" w14:textId="20565B9D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唤醒控制脚</w:t>
            </w:r>
            <w:r>
              <w:rPr>
                <w:rFonts w:hint="eastAsia"/>
              </w:rPr>
              <w:t>/ETH</w:t>
            </w:r>
            <w:r>
              <w:t>复位</w:t>
            </w:r>
            <w:r>
              <w:rPr>
                <w:rFonts w:hint="eastAsia"/>
              </w:rPr>
              <w:t>控制</w:t>
            </w:r>
          </w:p>
        </w:tc>
        <w:tc>
          <w:tcPr>
            <w:tcW w:w="1276" w:type="dxa"/>
          </w:tcPr>
          <w:p w14:paraId="4B6FC929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12454878" w14:textId="6334637C" w:rsidR="00DB0E0B" w:rsidRDefault="00414CA7" w:rsidP="00DB0E0B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1A84FD38" w14:textId="1DA9B303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DB0E0B" w14:paraId="3297123B" w14:textId="77777777" w:rsidTr="00E60C30">
        <w:tc>
          <w:tcPr>
            <w:tcW w:w="2552" w:type="dxa"/>
          </w:tcPr>
          <w:p w14:paraId="575C4AFF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WLAN_SLEEP_CLK</w:t>
            </w:r>
          </w:p>
        </w:tc>
        <w:tc>
          <w:tcPr>
            <w:tcW w:w="1701" w:type="dxa"/>
          </w:tcPr>
          <w:p w14:paraId="0AB5ECC9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61</w:t>
            </w:r>
          </w:p>
        </w:tc>
        <w:tc>
          <w:tcPr>
            <w:tcW w:w="1134" w:type="dxa"/>
          </w:tcPr>
          <w:p w14:paraId="00498DD3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20D290FA" w14:textId="64743AA5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休眠时钟信号</w:t>
            </w:r>
          </w:p>
        </w:tc>
        <w:tc>
          <w:tcPr>
            <w:tcW w:w="1276" w:type="dxa"/>
          </w:tcPr>
          <w:p w14:paraId="49107893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3BC207EF" w14:textId="1B9B67B7" w:rsidR="00DB0E0B" w:rsidRDefault="00414CA7" w:rsidP="00DB0E0B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17EE78A5" w14:textId="06F9E48F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时钟</w:t>
            </w:r>
            <w:r>
              <w:t>频率：</w:t>
            </w:r>
            <w:r>
              <w:rPr>
                <w:rFonts w:hint="eastAsia"/>
              </w:rPr>
              <w:t>32</w:t>
            </w:r>
            <w:r>
              <w:t>KHz</w:t>
            </w:r>
            <w:r>
              <w:rPr>
                <w:rFonts w:hint="eastAsia"/>
              </w:rPr>
              <w:t>，不使用则悬空。</w:t>
            </w:r>
          </w:p>
        </w:tc>
      </w:tr>
      <w:tr w:rsidR="00DB0E0B" w14:paraId="7384F9D0" w14:textId="77777777" w:rsidTr="00E60C30">
        <w:tc>
          <w:tcPr>
            <w:tcW w:w="2552" w:type="dxa"/>
          </w:tcPr>
          <w:p w14:paraId="68A3356D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WLAN_EN</w:t>
            </w:r>
          </w:p>
        </w:tc>
        <w:tc>
          <w:tcPr>
            <w:tcW w:w="1701" w:type="dxa"/>
          </w:tcPr>
          <w:p w14:paraId="58458830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62</w:t>
            </w:r>
          </w:p>
        </w:tc>
        <w:tc>
          <w:tcPr>
            <w:tcW w:w="1134" w:type="dxa"/>
          </w:tcPr>
          <w:p w14:paraId="7E86815C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091DA428" w14:textId="01F2C199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使能控制</w:t>
            </w:r>
          </w:p>
        </w:tc>
        <w:tc>
          <w:tcPr>
            <w:tcW w:w="1276" w:type="dxa"/>
          </w:tcPr>
          <w:p w14:paraId="512F3E37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1692E374" w14:textId="33E6A40F" w:rsidR="00DB0E0B" w:rsidRDefault="00414CA7" w:rsidP="00DB0E0B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3544" w:type="dxa"/>
          </w:tcPr>
          <w:p w14:paraId="1C7299DA" w14:textId="56388281" w:rsidR="00DB0E0B" w:rsidRDefault="00D337D9" w:rsidP="00DB0E0B">
            <w:pPr>
              <w:pStyle w:val="TableText"/>
            </w:pPr>
            <w:r>
              <w:rPr>
                <w:rFonts w:hint="eastAsia"/>
              </w:rPr>
              <w:t>USB_ID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二</w:t>
            </w:r>
            <w:r>
              <w:t>选</w:t>
            </w:r>
            <w:proofErr w:type="gramStart"/>
            <w:r>
              <w:t>一</w:t>
            </w:r>
            <w:proofErr w:type="gramEnd"/>
            <w:r>
              <w:t>，</w:t>
            </w:r>
            <w:r>
              <w:rPr>
                <w:rFonts w:hint="eastAsia"/>
              </w:rPr>
              <w:t>默认</w:t>
            </w:r>
            <w:r>
              <w:t>支持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，</w:t>
            </w:r>
            <w:r>
              <w:t>不使用则</w:t>
            </w:r>
            <w:r>
              <w:rPr>
                <w:rFonts w:hint="eastAsia"/>
              </w:rPr>
              <w:t>悬空</w:t>
            </w:r>
            <w:r>
              <w:t>。</w:t>
            </w:r>
          </w:p>
        </w:tc>
      </w:tr>
      <w:tr w:rsidR="00DB0E0B" w14:paraId="3658EC0C" w14:textId="77777777" w:rsidTr="00E60C30">
        <w:tc>
          <w:tcPr>
            <w:tcW w:w="2552" w:type="dxa"/>
          </w:tcPr>
          <w:p w14:paraId="4F70948D" w14:textId="77777777" w:rsidR="00DB0E0B" w:rsidRPr="00052679" w:rsidRDefault="00DB0E0B" w:rsidP="00DB0E0B">
            <w:pPr>
              <w:pStyle w:val="TableText"/>
              <w:rPr>
                <w:lang w:val="de-DE"/>
              </w:rPr>
            </w:pPr>
            <w:r w:rsidRPr="00052679">
              <w:rPr>
                <w:rFonts w:hint="eastAsia"/>
                <w:lang w:val="de-DE"/>
              </w:rPr>
              <w:t>WLAN_PWR_EN/ETH_PWR_EN</w:t>
            </w:r>
          </w:p>
        </w:tc>
        <w:tc>
          <w:tcPr>
            <w:tcW w:w="1701" w:type="dxa"/>
          </w:tcPr>
          <w:p w14:paraId="2CFFC5F5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63</w:t>
            </w:r>
          </w:p>
        </w:tc>
        <w:tc>
          <w:tcPr>
            <w:tcW w:w="1134" w:type="dxa"/>
          </w:tcPr>
          <w:p w14:paraId="6B5A0E96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8EE6E60" w14:textId="7DC110DB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外部电源使能控制</w:t>
            </w:r>
            <w:r>
              <w:rPr>
                <w:rFonts w:hint="eastAsia"/>
              </w:rPr>
              <w:t>/</w:t>
            </w:r>
            <w:r>
              <w:t>ETH</w:t>
            </w:r>
            <w:r>
              <w:rPr>
                <w:rFonts w:hint="eastAsia"/>
              </w:rPr>
              <w:t>供电</w:t>
            </w:r>
            <w:r>
              <w:t>使能控制</w:t>
            </w:r>
          </w:p>
        </w:tc>
        <w:tc>
          <w:tcPr>
            <w:tcW w:w="1276" w:type="dxa"/>
          </w:tcPr>
          <w:p w14:paraId="6E0D49A4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74BC53D3" w14:textId="75BBD0EA" w:rsidR="00DB0E0B" w:rsidRDefault="00196CC1" w:rsidP="00DB0E0B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0ECF00A8" w14:textId="1C2C90D1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DB0E0B" w14:paraId="37E80620" w14:textId="77777777" w:rsidTr="009B28C2">
        <w:tc>
          <w:tcPr>
            <w:tcW w:w="13892" w:type="dxa"/>
            <w:gridSpan w:val="8"/>
          </w:tcPr>
          <w:p w14:paraId="0785ED2A" w14:textId="16C47BF2" w:rsidR="00DB0E0B" w:rsidRDefault="00DB0E0B" w:rsidP="00DB0E0B">
            <w:pPr>
              <w:pStyle w:val="TableHeading"/>
            </w:pPr>
            <w:r>
              <w:rPr>
                <w:rFonts w:hint="eastAsia"/>
                <w:lang w:val="de-DE"/>
              </w:rPr>
              <w:t>I2S/</w:t>
            </w:r>
            <w:r>
              <w:rPr>
                <w:lang w:val="de-DE"/>
              </w:rPr>
              <w:t>PCM</w:t>
            </w:r>
            <w:r>
              <w:rPr>
                <w:rFonts w:hint="eastAsia"/>
                <w:lang w:val="de-DE"/>
              </w:rPr>
              <w:t>接口</w:t>
            </w:r>
          </w:p>
        </w:tc>
      </w:tr>
      <w:tr w:rsidR="00DB0E0B" w14:paraId="0B856B6F" w14:textId="77777777" w:rsidTr="00E60C30">
        <w:tc>
          <w:tcPr>
            <w:tcW w:w="2552" w:type="dxa"/>
          </w:tcPr>
          <w:p w14:paraId="745D6D5D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I2S_MCLK</w:t>
            </w:r>
          </w:p>
        </w:tc>
        <w:tc>
          <w:tcPr>
            <w:tcW w:w="1701" w:type="dxa"/>
          </w:tcPr>
          <w:p w14:paraId="3F3975A8" w14:textId="77777777" w:rsidR="00DB0E0B" w:rsidRDefault="00DB0E0B" w:rsidP="00DB0E0B">
            <w:pPr>
              <w:pStyle w:val="TableText"/>
            </w:pPr>
            <w:r>
              <w:t>64</w:t>
            </w:r>
          </w:p>
        </w:tc>
        <w:tc>
          <w:tcPr>
            <w:tcW w:w="1134" w:type="dxa"/>
          </w:tcPr>
          <w:p w14:paraId="1A639091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78ADB8AE" w14:textId="3CA56299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I2S</w:t>
            </w:r>
            <w:r>
              <w:rPr>
                <w:rFonts w:hint="eastAsia"/>
              </w:rPr>
              <w:t>主时钟</w:t>
            </w:r>
          </w:p>
        </w:tc>
        <w:tc>
          <w:tcPr>
            <w:tcW w:w="1276" w:type="dxa"/>
          </w:tcPr>
          <w:p w14:paraId="3B92D948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37D2F61E" w14:textId="6430F829" w:rsidR="00DB0E0B" w:rsidRDefault="00CA043F" w:rsidP="00DB0E0B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0BA6728E" w14:textId="4D8F7246" w:rsidR="00DB0E0B" w:rsidRDefault="004B24EC" w:rsidP="00DB0E0B">
            <w:pPr>
              <w:pStyle w:val="TableText"/>
            </w:pPr>
            <w:r>
              <w:rPr>
                <w:rFonts w:hint="eastAsia"/>
              </w:rPr>
              <w:t>禁止外部</w:t>
            </w:r>
            <w:proofErr w:type="gramStart"/>
            <w:r>
              <w:rPr>
                <w:rFonts w:hint="eastAsia"/>
              </w:rPr>
              <w:t>接</w:t>
            </w:r>
            <w:r>
              <w:t>上拉</w:t>
            </w:r>
            <w:proofErr w:type="gramEnd"/>
            <w:r>
              <w:t>或下拉</w:t>
            </w:r>
            <w:r w:rsidR="0072366E">
              <w:rPr>
                <w:rFonts w:hint="eastAsia"/>
              </w:rPr>
              <w:t>电阻</w:t>
            </w:r>
            <w:r w:rsidR="00DB0E0B">
              <w:rPr>
                <w:rFonts w:hint="eastAsia"/>
              </w:rPr>
              <w:t>。</w:t>
            </w:r>
          </w:p>
        </w:tc>
      </w:tr>
      <w:tr w:rsidR="00FE08A6" w14:paraId="7A45D22E" w14:textId="77777777" w:rsidTr="00E60C30">
        <w:tc>
          <w:tcPr>
            <w:tcW w:w="2552" w:type="dxa"/>
          </w:tcPr>
          <w:p w14:paraId="18773D7F" w14:textId="77777777" w:rsidR="00FE08A6" w:rsidRDefault="00FE08A6" w:rsidP="00FE08A6">
            <w:pPr>
              <w:pStyle w:val="TableText"/>
            </w:pPr>
            <w:r>
              <w:t>I2S_WS</w:t>
            </w:r>
          </w:p>
        </w:tc>
        <w:tc>
          <w:tcPr>
            <w:tcW w:w="1701" w:type="dxa"/>
          </w:tcPr>
          <w:p w14:paraId="317EDF25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65</w:t>
            </w:r>
          </w:p>
        </w:tc>
        <w:tc>
          <w:tcPr>
            <w:tcW w:w="1134" w:type="dxa"/>
          </w:tcPr>
          <w:p w14:paraId="6B435625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114CC321" w14:textId="1839C7AE" w:rsidR="00FE08A6" w:rsidRDefault="00FE08A6" w:rsidP="00FE08A6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同步信号</w:t>
            </w:r>
          </w:p>
        </w:tc>
        <w:tc>
          <w:tcPr>
            <w:tcW w:w="1276" w:type="dxa"/>
          </w:tcPr>
          <w:p w14:paraId="48E67BDD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1FEA17CD" w14:textId="307CC4D7" w:rsidR="00FE08A6" w:rsidRDefault="00FE08A6" w:rsidP="00FE08A6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4D2AB3F0" w14:textId="3338AA4D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FE08A6" w14:paraId="330E5EFB" w14:textId="77777777" w:rsidTr="00E60C30">
        <w:tc>
          <w:tcPr>
            <w:tcW w:w="2552" w:type="dxa"/>
          </w:tcPr>
          <w:p w14:paraId="639D204D" w14:textId="77777777" w:rsidR="00FE08A6" w:rsidRDefault="00FE08A6" w:rsidP="00FE08A6">
            <w:pPr>
              <w:pStyle w:val="TableText"/>
            </w:pPr>
            <w:r>
              <w:t>I2S_SCLK</w:t>
            </w:r>
          </w:p>
        </w:tc>
        <w:tc>
          <w:tcPr>
            <w:tcW w:w="1701" w:type="dxa"/>
          </w:tcPr>
          <w:p w14:paraId="1DED11E7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66</w:t>
            </w:r>
          </w:p>
        </w:tc>
        <w:tc>
          <w:tcPr>
            <w:tcW w:w="1134" w:type="dxa"/>
          </w:tcPr>
          <w:p w14:paraId="2AD47BEC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34A2DEA2" w14:textId="63DA5137" w:rsidR="00FE08A6" w:rsidRDefault="00FE08A6" w:rsidP="00FE08A6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数据时钟</w:t>
            </w:r>
          </w:p>
        </w:tc>
        <w:tc>
          <w:tcPr>
            <w:tcW w:w="1276" w:type="dxa"/>
          </w:tcPr>
          <w:p w14:paraId="6743B4C8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7B5773A1" w14:textId="3D98456C" w:rsidR="00FE08A6" w:rsidRDefault="00FE08A6" w:rsidP="00FE08A6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2B7B44E2" w14:textId="729FE66A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FE08A6" w14:paraId="55568B7A" w14:textId="77777777" w:rsidTr="00E60C30">
        <w:tc>
          <w:tcPr>
            <w:tcW w:w="2552" w:type="dxa"/>
          </w:tcPr>
          <w:p w14:paraId="495E8499" w14:textId="77777777" w:rsidR="00FE08A6" w:rsidRDefault="00FE08A6" w:rsidP="00FE08A6">
            <w:pPr>
              <w:pStyle w:val="TableText"/>
            </w:pPr>
            <w:r>
              <w:t>I2S_TX</w:t>
            </w:r>
          </w:p>
        </w:tc>
        <w:tc>
          <w:tcPr>
            <w:tcW w:w="1701" w:type="dxa"/>
          </w:tcPr>
          <w:p w14:paraId="4A11AB03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67</w:t>
            </w:r>
          </w:p>
        </w:tc>
        <w:tc>
          <w:tcPr>
            <w:tcW w:w="1134" w:type="dxa"/>
          </w:tcPr>
          <w:p w14:paraId="22DA6C3B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3076DA9E" w14:textId="1819EB15" w:rsidR="00FE08A6" w:rsidRDefault="00FE08A6" w:rsidP="00FE08A6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数据发送</w:t>
            </w:r>
          </w:p>
        </w:tc>
        <w:tc>
          <w:tcPr>
            <w:tcW w:w="1276" w:type="dxa"/>
          </w:tcPr>
          <w:p w14:paraId="5AADA84D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2E3C4B53" w14:textId="15AC077E" w:rsidR="00FE08A6" w:rsidRDefault="00FE08A6" w:rsidP="00FE08A6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531E880F" w14:textId="64FBE2E5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FE08A6" w14:paraId="71E35389" w14:textId="77777777" w:rsidTr="00E60C30">
        <w:tc>
          <w:tcPr>
            <w:tcW w:w="2552" w:type="dxa"/>
          </w:tcPr>
          <w:p w14:paraId="7431B3F7" w14:textId="77777777" w:rsidR="00FE08A6" w:rsidRDefault="00FE08A6" w:rsidP="00FE08A6">
            <w:pPr>
              <w:pStyle w:val="TableText"/>
            </w:pPr>
            <w:r>
              <w:t>I2S_RX</w:t>
            </w:r>
          </w:p>
        </w:tc>
        <w:tc>
          <w:tcPr>
            <w:tcW w:w="1701" w:type="dxa"/>
          </w:tcPr>
          <w:p w14:paraId="31D1F31B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68</w:t>
            </w:r>
          </w:p>
        </w:tc>
        <w:tc>
          <w:tcPr>
            <w:tcW w:w="1134" w:type="dxa"/>
          </w:tcPr>
          <w:p w14:paraId="5E682DB2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5DADEC2A" w14:textId="2FA1A14F" w:rsidR="00FE08A6" w:rsidRDefault="00FE08A6" w:rsidP="00FE08A6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数据接收</w:t>
            </w:r>
          </w:p>
        </w:tc>
        <w:tc>
          <w:tcPr>
            <w:tcW w:w="1276" w:type="dxa"/>
          </w:tcPr>
          <w:p w14:paraId="7449F3AD" w14:textId="7777777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7A3066F8" w14:textId="03A83CA7" w:rsidR="00FE08A6" w:rsidRDefault="00FE08A6" w:rsidP="00FE08A6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54162DAE" w14:textId="5A228AB7" w:rsidR="00FE08A6" w:rsidRDefault="00FE08A6" w:rsidP="00FE08A6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DB0E0B" w14:paraId="0B1D84B5" w14:textId="77777777" w:rsidTr="009B28C2">
        <w:tc>
          <w:tcPr>
            <w:tcW w:w="13892" w:type="dxa"/>
            <w:gridSpan w:val="8"/>
          </w:tcPr>
          <w:p w14:paraId="69AC1E91" w14:textId="6ED95FA4" w:rsidR="00DB0E0B" w:rsidRDefault="00DB0E0B" w:rsidP="00DB0E0B">
            <w:pPr>
              <w:pStyle w:val="TableHeading"/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接口</w:t>
            </w:r>
          </w:p>
        </w:tc>
      </w:tr>
      <w:tr w:rsidR="004B479B" w14:paraId="79A96071" w14:textId="77777777" w:rsidTr="00E60C30">
        <w:tc>
          <w:tcPr>
            <w:tcW w:w="2552" w:type="dxa"/>
          </w:tcPr>
          <w:p w14:paraId="48BCE618" w14:textId="77777777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C_SDA</w:t>
            </w:r>
          </w:p>
        </w:tc>
        <w:tc>
          <w:tcPr>
            <w:tcW w:w="1701" w:type="dxa"/>
          </w:tcPr>
          <w:p w14:paraId="11D3FC84" w14:textId="77777777" w:rsidR="004B479B" w:rsidRDefault="004B479B" w:rsidP="004B479B">
            <w:pPr>
              <w:pStyle w:val="TableText"/>
            </w:pPr>
            <w:r>
              <w:t>81</w:t>
            </w:r>
          </w:p>
        </w:tc>
        <w:tc>
          <w:tcPr>
            <w:tcW w:w="1134" w:type="dxa"/>
          </w:tcPr>
          <w:p w14:paraId="0C8B069C" w14:textId="77777777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551" w:type="dxa"/>
          </w:tcPr>
          <w:p w14:paraId="4C893A0E" w14:textId="189A7F7C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数据</w:t>
            </w:r>
          </w:p>
        </w:tc>
        <w:tc>
          <w:tcPr>
            <w:tcW w:w="1276" w:type="dxa"/>
          </w:tcPr>
          <w:p w14:paraId="47850B72" w14:textId="77777777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1158D3A" w14:textId="282DD108" w:rsidR="004B479B" w:rsidRDefault="004B479B" w:rsidP="004B479B">
            <w:pPr>
              <w:pStyle w:val="TableText"/>
            </w:pPr>
            <w:r w:rsidRPr="00814505">
              <w:rPr>
                <w:rFonts w:hint="eastAsia"/>
              </w:rPr>
              <w:t>PU</w:t>
            </w:r>
          </w:p>
        </w:tc>
        <w:tc>
          <w:tcPr>
            <w:tcW w:w="3544" w:type="dxa"/>
            <w:vMerge w:val="restart"/>
          </w:tcPr>
          <w:p w14:paraId="5614DE84" w14:textId="56DD92B3" w:rsidR="004B479B" w:rsidRDefault="005C4A8C" w:rsidP="004B479B">
            <w:pPr>
              <w:pStyle w:val="TableText"/>
            </w:pPr>
            <w:r>
              <w:rPr>
                <w:rFonts w:hint="eastAsia"/>
              </w:rPr>
              <w:t>默认</w:t>
            </w:r>
            <w:r w:rsidR="000C456A">
              <w:rPr>
                <w:rFonts w:hint="eastAsia"/>
              </w:rPr>
              <w:t>为</w:t>
            </w:r>
            <w:r w:rsidR="004B479B">
              <w:t>主设备模式，</w:t>
            </w:r>
            <w:r w:rsidR="004B479B">
              <w:rPr>
                <w:rFonts w:hint="eastAsia"/>
              </w:rPr>
              <w:t>外部需要</w:t>
            </w:r>
            <w:r w:rsidR="004B479B">
              <w:t>4.7k</w:t>
            </w:r>
            <w:r w:rsidR="004B479B">
              <w:rPr>
                <w:rFonts w:cs="Times New Roman"/>
              </w:rPr>
              <w:t>Ω</w:t>
            </w:r>
            <w:r w:rsidR="004B479B">
              <w:rPr>
                <w:rFonts w:hint="eastAsia"/>
              </w:rPr>
              <w:t>上拉电阻接到</w:t>
            </w:r>
            <w:r w:rsidR="004B479B">
              <w:rPr>
                <w:rFonts w:hint="eastAsia"/>
              </w:rPr>
              <w:t>VDD_1P8</w:t>
            </w:r>
            <w:r w:rsidR="004B479B">
              <w:rPr>
                <w:rFonts w:hint="eastAsia"/>
              </w:rPr>
              <w:t>。</w:t>
            </w:r>
          </w:p>
        </w:tc>
      </w:tr>
      <w:tr w:rsidR="004B479B" w14:paraId="40A70C09" w14:textId="77777777" w:rsidTr="00E60C30">
        <w:tc>
          <w:tcPr>
            <w:tcW w:w="2552" w:type="dxa"/>
          </w:tcPr>
          <w:p w14:paraId="71E5BDDE" w14:textId="77777777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C_SCL</w:t>
            </w:r>
          </w:p>
        </w:tc>
        <w:tc>
          <w:tcPr>
            <w:tcW w:w="1701" w:type="dxa"/>
          </w:tcPr>
          <w:p w14:paraId="15B1E05E" w14:textId="77777777" w:rsidR="004B479B" w:rsidRDefault="004B479B" w:rsidP="004B479B">
            <w:pPr>
              <w:pStyle w:val="TableText"/>
            </w:pPr>
            <w:r>
              <w:t>82</w:t>
            </w:r>
          </w:p>
        </w:tc>
        <w:tc>
          <w:tcPr>
            <w:tcW w:w="1134" w:type="dxa"/>
          </w:tcPr>
          <w:p w14:paraId="63F92D38" w14:textId="77777777" w:rsidR="004B479B" w:rsidRDefault="004B479B" w:rsidP="004B479B">
            <w:pPr>
              <w:pStyle w:val="TableText"/>
            </w:pPr>
            <w:r>
              <w:t>DO</w:t>
            </w:r>
          </w:p>
        </w:tc>
        <w:tc>
          <w:tcPr>
            <w:tcW w:w="2551" w:type="dxa"/>
          </w:tcPr>
          <w:p w14:paraId="6948AA96" w14:textId="3C27C663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时钟</w:t>
            </w:r>
          </w:p>
        </w:tc>
        <w:tc>
          <w:tcPr>
            <w:tcW w:w="1276" w:type="dxa"/>
          </w:tcPr>
          <w:p w14:paraId="23C53641" w14:textId="77777777" w:rsidR="004B479B" w:rsidRDefault="004B479B" w:rsidP="004B479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47C35300" w14:textId="00B8D782" w:rsidR="004B479B" w:rsidRDefault="004B479B" w:rsidP="004B479B">
            <w:pPr>
              <w:pStyle w:val="TableText"/>
            </w:pPr>
            <w:r w:rsidRPr="00814505">
              <w:rPr>
                <w:rFonts w:hint="eastAsia"/>
              </w:rPr>
              <w:t>PU</w:t>
            </w:r>
          </w:p>
        </w:tc>
        <w:tc>
          <w:tcPr>
            <w:tcW w:w="3544" w:type="dxa"/>
            <w:vMerge/>
          </w:tcPr>
          <w:p w14:paraId="5FBF1575" w14:textId="22D7B18E" w:rsidR="004B479B" w:rsidRDefault="004B479B" w:rsidP="004B479B">
            <w:pPr>
              <w:pStyle w:val="TableText"/>
            </w:pPr>
          </w:p>
        </w:tc>
      </w:tr>
      <w:tr w:rsidR="00DB0E0B" w14:paraId="670F4077" w14:textId="77777777" w:rsidTr="009B28C2">
        <w:tc>
          <w:tcPr>
            <w:tcW w:w="13892" w:type="dxa"/>
            <w:gridSpan w:val="8"/>
          </w:tcPr>
          <w:p w14:paraId="50FBCDB4" w14:textId="52AB4383" w:rsidR="00DB0E0B" w:rsidRPr="003557B5" w:rsidRDefault="00DB0E0B" w:rsidP="00DB0E0B">
            <w:pPr>
              <w:pStyle w:val="TableHeading"/>
              <w:rPr>
                <w:highlight w:val="yellow"/>
              </w:rPr>
            </w:pPr>
            <w:r>
              <w:lastRenderedPageBreak/>
              <w:t>*1PPS</w:t>
            </w:r>
          </w:p>
        </w:tc>
      </w:tr>
      <w:tr w:rsidR="00DB0E0B" w14:paraId="11E6E686" w14:textId="77777777" w:rsidTr="00E60C30">
        <w:tc>
          <w:tcPr>
            <w:tcW w:w="2552" w:type="dxa"/>
          </w:tcPr>
          <w:p w14:paraId="4F28F969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1PPS</w:t>
            </w:r>
          </w:p>
        </w:tc>
        <w:tc>
          <w:tcPr>
            <w:tcW w:w="1701" w:type="dxa"/>
          </w:tcPr>
          <w:p w14:paraId="71F5055C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106</w:t>
            </w:r>
          </w:p>
        </w:tc>
        <w:tc>
          <w:tcPr>
            <w:tcW w:w="1134" w:type="dxa"/>
          </w:tcPr>
          <w:p w14:paraId="5FDBA0EB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07B93303" w14:textId="70557136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授时输出</w:t>
            </w:r>
          </w:p>
        </w:tc>
        <w:tc>
          <w:tcPr>
            <w:tcW w:w="1276" w:type="dxa"/>
          </w:tcPr>
          <w:p w14:paraId="66E6B32F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1A7B67A3" w14:textId="3C358013" w:rsidR="00DB0E0B" w:rsidRDefault="003471B0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3B74FBA6" w14:textId="53FFE184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</w:t>
            </w:r>
            <w:r>
              <w:t>PPS</w:t>
            </w:r>
            <w:r>
              <w:rPr>
                <w:rFonts w:hint="eastAsia"/>
              </w:rPr>
              <w:t>功能</w:t>
            </w:r>
            <w:r>
              <w:t>开发中。</w:t>
            </w:r>
          </w:p>
        </w:tc>
      </w:tr>
      <w:tr w:rsidR="00DB0E0B" w14:paraId="501C7594" w14:textId="77777777" w:rsidTr="009B28C2">
        <w:tc>
          <w:tcPr>
            <w:tcW w:w="13892" w:type="dxa"/>
            <w:gridSpan w:val="8"/>
          </w:tcPr>
          <w:p w14:paraId="325A5FDD" w14:textId="4796AE3D" w:rsidR="00DB0E0B" w:rsidRDefault="006C2F30" w:rsidP="00DB0E0B">
            <w:pPr>
              <w:pStyle w:val="TableHeading"/>
            </w:pPr>
            <w:r>
              <w:t>*</w:t>
            </w:r>
            <w:r w:rsidR="00DB0E0B">
              <w:rPr>
                <w:rFonts w:hint="eastAsia"/>
              </w:rPr>
              <w:t>PCIE</w:t>
            </w:r>
            <w:r w:rsidR="00DB0E0B">
              <w:rPr>
                <w:rFonts w:hint="eastAsia"/>
              </w:rPr>
              <w:t>接口</w:t>
            </w:r>
          </w:p>
        </w:tc>
      </w:tr>
      <w:tr w:rsidR="008D1CF5" w14:paraId="7342DBE6" w14:textId="77777777" w:rsidTr="00E60C30">
        <w:tc>
          <w:tcPr>
            <w:tcW w:w="2552" w:type="dxa"/>
          </w:tcPr>
          <w:p w14:paraId="07E4BA3B" w14:textId="77777777" w:rsidR="008D1CF5" w:rsidRDefault="008D1CF5" w:rsidP="008D1CF5">
            <w:pPr>
              <w:pStyle w:val="TableText"/>
            </w:pPr>
            <w:r>
              <w:t>PCIE_WAKE_IN</w:t>
            </w:r>
          </w:p>
        </w:tc>
        <w:tc>
          <w:tcPr>
            <w:tcW w:w="1701" w:type="dxa"/>
          </w:tcPr>
          <w:p w14:paraId="6CC91710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54</w:t>
            </w:r>
          </w:p>
        </w:tc>
        <w:tc>
          <w:tcPr>
            <w:tcW w:w="1134" w:type="dxa"/>
          </w:tcPr>
          <w:p w14:paraId="7986B267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3F770158" w14:textId="6328C50A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唤醒</w:t>
            </w:r>
            <w:r>
              <w:t>输入信号</w:t>
            </w:r>
          </w:p>
        </w:tc>
        <w:tc>
          <w:tcPr>
            <w:tcW w:w="1276" w:type="dxa"/>
          </w:tcPr>
          <w:p w14:paraId="537B6469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A97A85C" w14:textId="71B87EC4" w:rsidR="008D1CF5" w:rsidRDefault="008D1CF5" w:rsidP="008D1CF5">
            <w:pPr>
              <w:pStyle w:val="TableText"/>
            </w:pPr>
            <w:r w:rsidRPr="00357C91">
              <w:rPr>
                <w:rFonts w:hint="eastAsia"/>
              </w:rPr>
              <w:t>PU</w:t>
            </w:r>
          </w:p>
        </w:tc>
        <w:tc>
          <w:tcPr>
            <w:tcW w:w="3544" w:type="dxa"/>
            <w:vMerge w:val="restart"/>
          </w:tcPr>
          <w:p w14:paraId="3FC7E903" w14:textId="15AEE2DD" w:rsidR="008D1CF5" w:rsidRDefault="008D1CF5" w:rsidP="00D40B17">
            <w:pPr>
              <w:pStyle w:val="TableText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接口</w:t>
            </w:r>
            <w:r>
              <w:t>信号</w:t>
            </w:r>
            <w:r>
              <w:rPr>
                <w:rFonts w:hint="eastAsia"/>
              </w:rPr>
              <w:t>复用</w:t>
            </w:r>
            <w:r w:rsidR="001460EE">
              <w:rPr>
                <w:rFonts w:hint="eastAsia"/>
              </w:rPr>
              <w:t>，</w:t>
            </w:r>
            <w:r w:rsidR="00A97FF7">
              <w:rPr>
                <w:rFonts w:hint="eastAsia"/>
              </w:rPr>
              <w:t>功能</w:t>
            </w:r>
            <w:r w:rsidR="00D40B17">
              <w:rPr>
                <w:rFonts w:hint="eastAsia"/>
              </w:rPr>
              <w:t>二选</w:t>
            </w:r>
            <w:proofErr w:type="gramStart"/>
            <w:r w:rsidR="00D40B17">
              <w:rPr>
                <w:rFonts w:hint="eastAsia"/>
              </w:rPr>
              <w:t>一</w:t>
            </w:r>
            <w:proofErr w:type="gramEnd"/>
            <w:r>
              <w:t>。</w:t>
            </w:r>
          </w:p>
        </w:tc>
      </w:tr>
      <w:tr w:rsidR="008D1CF5" w14:paraId="5815E09C" w14:textId="77777777" w:rsidTr="00E60C30">
        <w:tc>
          <w:tcPr>
            <w:tcW w:w="2552" w:type="dxa"/>
          </w:tcPr>
          <w:p w14:paraId="66FAEF27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PCIE_</w:t>
            </w:r>
            <w:r>
              <w:t>RST_N</w:t>
            </w:r>
          </w:p>
        </w:tc>
        <w:tc>
          <w:tcPr>
            <w:tcW w:w="1701" w:type="dxa"/>
          </w:tcPr>
          <w:p w14:paraId="43B59AE3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55</w:t>
            </w:r>
          </w:p>
        </w:tc>
        <w:tc>
          <w:tcPr>
            <w:tcW w:w="1134" w:type="dxa"/>
          </w:tcPr>
          <w:p w14:paraId="2903C9A3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115B3D85" w14:textId="0004B560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t>输出</w:t>
            </w:r>
            <w:r>
              <w:rPr>
                <w:rFonts w:hint="eastAsia"/>
              </w:rPr>
              <w:t>信号</w:t>
            </w:r>
          </w:p>
        </w:tc>
        <w:tc>
          <w:tcPr>
            <w:tcW w:w="1276" w:type="dxa"/>
          </w:tcPr>
          <w:p w14:paraId="7453DFD8" w14:textId="77777777" w:rsidR="008D1CF5" w:rsidRDefault="008D1CF5" w:rsidP="008D1CF5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  <w:vAlign w:val="top"/>
          </w:tcPr>
          <w:p w14:paraId="3733A4F8" w14:textId="4DE42687" w:rsidR="008D1CF5" w:rsidRDefault="008D1CF5" w:rsidP="008D1CF5">
            <w:pPr>
              <w:pStyle w:val="TableText"/>
            </w:pPr>
            <w:r w:rsidRPr="00357C91">
              <w:rPr>
                <w:rFonts w:hint="eastAsia"/>
              </w:rPr>
              <w:t>PU</w:t>
            </w:r>
          </w:p>
        </w:tc>
        <w:tc>
          <w:tcPr>
            <w:tcW w:w="3544" w:type="dxa"/>
            <w:vMerge/>
          </w:tcPr>
          <w:p w14:paraId="50BF5B14" w14:textId="6722A57D" w:rsidR="008D1CF5" w:rsidRDefault="008D1CF5" w:rsidP="008D1CF5">
            <w:pPr>
              <w:pStyle w:val="TableText"/>
            </w:pPr>
          </w:p>
        </w:tc>
      </w:tr>
      <w:tr w:rsidR="00DB0E0B" w14:paraId="53036A33" w14:textId="77777777" w:rsidTr="00E60C30">
        <w:tc>
          <w:tcPr>
            <w:tcW w:w="2552" w:type="dxa"/>
          </w:tcPr>
          <w:p w14:paraId="5A56B269" w14:textId="77777777" w:rsidR="00DB0E0B" w:rsidRDefault="00DB0E0B" w:rsidP="00DB0E0B">
            <w:pPr>
              <w:pStyle w:val="TableText"/>
            </w:pPr>
            <w:r>
              <w:t>PCIE_CLK_P</w:t>
            </w:r>
          </w:p>
        </w:tc>
        <w:tc>
          <w:tcPr>
            <w:tcW w:w="1701" w:type="dxa"/>
          </w:tcPr>
          <w:p w14:paraId="4B075C02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122</w:t>
            </w:r>
          </w:p>
        </w:tc>
        <w:tc>
          <w:tcPr>
            <w:tcW w:w="1134" w:type="dxa"/>
          </w:tcPr>
          <w:p w14:paraId="746187D9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5CA588D7" w14:textId="003AF860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t>时钟</w:t>
            </w:r>
            <w:r>
              <w:rPr>
                <w:rFonts w:hint="eastAsia"/>
              </w:rPr>
              <w:t>信号正</w:t>
            </w:r>
          </w:p>
        </w:tc>
        <w:tc>
          <w:tcPr>
            <w:tcW w:w="1276" w:type="dxa"/>
          </w:tcPr>
          <w:p w14:paraId="557F876E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3DEBCC4C" w14:textId="03B9B09C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 w:val="restart"/>
          </w:tcPr>
          <w:p w14:paraId="187B734F" w14:textId="21BC49ED" w:rsidR="00DB0E0B" w:rsidRDefault="00DB0E0B" w:rsidP="006D447B">
            <w:pPr>
              <w:pStyle w:val="TableText"/>
            </w:pPr>
            <w:r>
              <w:rPr>
                <w:rFonts w:hint="eastAsia"/>
              </w:rPr>
              <w:t>只支持</w:t>
            </w:r>
            <w:r w:rsidR="006D447B">
              <w:rPr>
                <w:rFonts w:hint="eastAsia"/>
              </w:rPr>
              <w:t>主</w:t>
            </w:r>
            <w:r>
              <w:rPr>
                <w:rFonts w:hint="eastAsia"/>
              </w:rPr>
              <w:t>模式</w:t>
            </w:r>
            <w:r w:rsidR="005B3891">
              <w:rPr>
                <w:rFonts w:hint="eastAsia"/>
              </w:rPr>
              <w:t>，功能</w:t>
            </w:r>
            <w:r w:rsidR="005B3891">
              <w:t>开发中</w:t>
            </w:r>
            <w:r>
              <w:t>。</w:t>
            </w:r>
          </w:p>
        </w:tc>
      </w:tr>
      <w:tr w:rsidR="00DB0E0B" w14:paraId="69365569" w14:textId="77777777" w:rsidTr="00E60C30">
        <w:tc>
          <w:tcPr>
            <w:tcW w:w="2552" w:type="dxa"/>
          </w:tcPr>
          <w:p w14:paraId="450E11D3" w14:textId="77777777" w:rsidR="00DB0E0B" w:rsidRDefault="00DB0E0B" w:rsidP="00DB0E0B">
            <w:pPr>
              <w:pStyle w:val="TableText"/>
            </w:pPr>
            <w:r>
              <w:t>PCIE_CLK_N</w:t>
            </w:r>
          </w:p>
        </w:tc>
        <w:tc>
          <w:tcPr>
            <w:tcW w:w="1701" w:type="dxa"/>
          </w:tcPr>
          <w:p w14:paraId="47CEA9B0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123</w:t>
            </w:r>
          </w:p>
        </w:tc>
        <w:tc>
          <w:tcPr>
            <w:tcW w:w="1134" w:type="dxa"/>
          </w:tcPr>
          <w:p w14:paraId="5E509D34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55ABACAE" w14:textId="378330EA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t>时钟</w:t>
            </w:r>
            <w:r>
              <w:rPr>
                <w:rFonts w:hint="eastAsia"/>
              </w:rPr>
              <w:t>信号负</w:t>
            </w:r>
          </w:p>
        </w:tc>
        <w:tc>
          <w:tcPr>
            <w:tcW w:w="1276" w:type="dxa"/>
          </w:tcPr>
          <w:p w14:paraId="360C726B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7201963C" w14:textId="05B8FFE1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168E393B" w14:textId="1A094DFD" w:rsidR="00DB0E0B" w:rsidRDefault="00DB0E0B" w:rsidP="00DB0E0B">
            <w:pPr>
              <w:pStyle w:val="TableText"/>
            </w:pPr>
          </w:p>
        </w:tc>
      </w:tr>
      <w:tr w:rsidR="00DB0E0B" w14:paraId="252F2F74" w14:textId="77777777" w:rsidTr="00E60C30">
        <w:tc>
          <w:tcPr>
            <w:tcW w:w="2552" w:type="dxa"/>
          </w:tcPr>
          <w:p w14:paraId="64779A33" w14:textId="77777777" w:rsidR="00DB0E0B" w:rsidRDefault="00DB0E0B" w:rsidP="00DB0E0B">
            <w:pPr>
              <w:pStyle w:val="TableText"/>
            </w:pPr>
            <w:r>
              <w:t>PCIE_TXP</w:t>
            </w:r>
          </w:p>
        </w:tc>
        <w:tc>
          <w:tcPr>
            <w:tcW w:w="1701" w:type="dxa"/>
          </w:tcPr>
          <w:p w14:paraId="5B63766F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124</w:t>
            </w:r>
          </w:p>
        </w:tc>
        <w:tc>
          <w:tcPr>
            <w:tcW w:w="1134" w:type="dxa"/>
          </w:tcPr>
          <w:p w14:paraId="11C36D59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1146ADD3" w14:textId="5785D6BB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rPr>
                <w:rFonts w:hint="eastAsia"/>
              </w:rPr>
              <w:t>发送</w:t>
            </w:r>
            <w:r>
              <w:t>数据正</w:t>
            </w:r>
          </w:p>
        </w:tc>
        <w:tc>
          <w:tcPr>
            <w:tcW w:w="1276" w:type="dxa"/>
          </w:tcPr>
          <w:p w14:paraId="5F873DDC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4B6AE3D3" w14:textId="253D1EDA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625D0254" w14:textId="41ED65E5" w:rsidR="00DB0E0B" w:rsidRDefault="00DB0E0B" w:rsidP="00DB0E0B">
            <w:pPr>
              <w:pStyle w:val="TableText"/>
            </w:pPr>
          </w:p>
        </w:tc>
      </w:tr>
      <w:tr w:rsidR="00DB0E0B" w14:paraId="13D11489" w14:textId="77777777" w:rsidTr="00E60C30">
        <w:tc>
          <w:tcPr>
            <w:tcW w:w="2552" w:type="dxa"/>
          </w:tcPr>
          <w:p w14:paraId="1E3C2DF0" w14:textId="77777777" w:rsidR="00DB0E0B" w:rsidRDefault="00DB0E0B" w:rsidP="00DB0E0B">
            <w:pPr>
              <w:pStyle w:val="TableText"/>
            </w:pPr>
            <w:r>
              <w:t>PCIE_TXN</w:t>
            </w:r>
          </w:p>
        </w:tc>
        <w:tc>
          <w:tcPr>
            <w:tcW w:w="1701" w:type="dxa"/>
          </w:tcPr>
          <w:p w14:paraId="05BB1DE4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125</w:t>
            </w:r>
          </w:p>
        </w:tc>
        <w:tc>
          <w:tcPr>
            <w:tcW w:w="1134" w:type="dxa"/>
          </w:tcPr>
          <w:p w14:paraId="7676752A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3979B515" w14:textId="3A111389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t>发送数据负</w:t>
            </w:r>
          </w:p>
        </w:tc>
        <w:tc>
          <w:tcPr>
            <w:tcW w:w="1276" w:type="dxa"/>
          </w:tcPr>
          <w:p w14:paraId="0D24C4F8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0FC03BCA" w14:textId="34D548F1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56A50581" w14:textId="5EB2E320" w:rsidR="00DB0E0B" w:rsidRDefault="00DB0E0B" w:rsidP="00DB0E0B">
            <w:pPr>
              <w:pStyle w:val="TableText"/>
            </w:pPr>
          </w:p>
        </w:tc>
      </w:tr>
      <w:tr w:rsidR="00DB0E0B" w14:paraId="2A037BCC" w14:textId="77777777" w:rsidTr="00E60C30">
        <w:tc>
          <w:tcPr>
            <w:tcW w:w="2552" w:type="dxa"/>
          </w:tcPr>
          <w:p w14:paraId="570D8A1C" w14:textId="77777777" w:rsidR="00DB0E0B" w:rsidRDefault="00DB0E0B" w:rsidP="00DB0E0B">
            <w:pPr>
              <w:pStyle w:val="TableText"/>
            </w:pPr>
            <w:r>
              <w:t>PCIE_RXP</w:t>
            </w:r>
          </w:p>
        </w:tc>
        <w:tc>
          <w:tcPr>
            <w:tcW w:w="1701" w:type="dxa"/>
          </w:tcPr>
          <w:p w14:paraId="3D7832CF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126</w:t>
            </w:r>
          </w:p>
        </w:tc>
        <w:tc>
          <w:tcPr>
            <w:tcW w:w="1134" w:type="dxa"/>
          </w:tcPr>
          <w:p w14:paraId="4741F27C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48005D3B" w14:textId="488CAC31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rPr>
                <w:rFonts w:hint="eastAsia"/>
              </w:rPr>
              <w:t>接收</w:t>
            </w:r>
            <w:r>
              <w:t>数据正</w:t>
            </w:r>
          </w:p>
        </w:tc>
        <w:tc>
          <w:tcPr>
            <w:tcW w:w="1276" w:type="dxa"/>
          </w:tcPr>
          <w:p w14:paraId="510586A3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2770A79B" w14:textId="755C24C8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5C0AEBC3" w14:textId="5CC25CD8" w:rsidR="00DB0E0B" w:rsidRDefault="00DB0E0B" w:rsidP="00DB0E0B">
            <w:pPr>
              <w:pStyle w:val="TableText"/>
            </w:pPr>
          </w:p>
        </w:tc>
      </w:tr>
      <w:tr w:rsidR="00DB0E0B" w14:paraId="031E3715" w14:textId="77777777" w:rsidTr="00E60C30">
        <w:tc>
          <w:tcPr>
            <w:tcW w:w="2552" w:type="dxa"/>
          </w:tcPr>
          <w:p w14:paraId="62B1006C" w14:textId="77777777" w:rsidR="00DB0E0B" w:rsidRDefault="00DB0E0B" w:rsidP="00DB0E0B">
            <w:pPr>
              <w:pStyle w:val="TableText"/>
            </w:pPr>
            <w:r>
              <w:t>PCIE_RXN</w:t>
            </w:r>
          </w:p>
        </w:tc>
        <w:tc>
          <w:tcPr>
            <w:tcW w:w="1701" w:type="dxa"/>
          </w:tcPr>
          <w:p w14:paraId="3B6A1BBB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127</w:t>
            </w:r>
          </w:p>
        </w:tc>
        <w:tc>
          <w:tcPr>
            <w:tcW w:w="1134" w:type="dxa"/>
          </w:tcPr>
          <w:p w14:paraId="70B6AF5F" w14:textId="77777777" w:rsidR="00DB0E0B" w:rsidRDefault="00DB0E0B" w:rsidP="00DB0E0B">
            <w:pPr>
              <w:pStyle w:val="TableText"/>
            </w:pPr>
            <w:r>
              <w:t>-</w:t>
            </w:r>
          </w:p>
        </w:tc>
        <w:tc>
          <w:tcPr>
            <w:tcW w:w="2551" w:type="dxa"/>
          </w:tcPr>
          <w:p w14:paraId="2B72B292" w14:textId="151C4AAB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t>接收数据</w:t>
            </w:r>
            <w:r>
              <w:rPr>
                <w:rFonts w:hint="eastAsia"/>
              </w:rPr>
              <w:t>负</w:t>
            </w:r>
          </w:p>
        </w:tc>
        <w:tc>
          <w:tcPr>
            <w:tcW w:w="1276" w:type="dxa"/>
          </w:tcPr>
          <w:p w14:paraId="6A39439C" w14:textId="77777777" w:rsidR="00DB0E0B" w:rsidRDefault="00DB0E0B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0C9F1518" w14:textId="6AFC07B0" w:rsidR="00DB0E0B" w:rsidRDefault="00575599" w:rsidP="00DB0E0B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  <w:vMerge/>
          </w:tcPr>
          <w:p w14:paraId="31E396D5" w14:textId="27DAB6AF" w:rsidR="00DB0E0B" w:rsidRDefault="00DB0E0B" w:rsidP="00DB0E0B">
            <w:pPr>
              <w:pStyle w:val="TableText"/>
            </w:pPr>
          </w:p>
        </w:tc>
      </w:tr>
      <w:tr w:rsidR="00D23416" w14:paraId="41F9441B" w14:textId="77777777" w:rsidTr="009B28C2">
        <w:tc>
          <w:tcPr>
            <w:tcW w:w="13892" w:type="dxa"/>
            <w:gridSpan w:val="8"/>
          </w:tcPr>
          <w:p w14:paraId="73B3560E" w14:textId="7AD096C7" w:rsidR="00D23416" w:rsidRDefault="00D23416" w:rsidP="00D23416">
            <w:pPr>
              <w:pStyle w:val="TableHeading"/>
            </w:pPr>
            <w:r>
              <w:rPr>
                <w:rFonts w:hint="eastAsia"/>
              </w:rPr>
              <w:t>其他功能</w:t>
            </w:r>
            <w:r>
              <w:t>接口</w:t>
            </w:r>
          </w:p>
        </w:tc>
      </w:tr>
      <w:tr w:rsidR="00237EA2" w14:paraId="213C572E" w14:textId="77777777" w:rsidTr="00E60C30">
        <w:tc>
          <w:tcPr>
            <w:tcW w:w="2552" w:type="dxa"/>
          </w:tcPr>
          <w:p w14:paraId="0A64FAA5" w14:textId="6A056462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USB_BOOT</w:t>
            </w:r>
          </w:p>
        </w:tc>
        <w:tc>
          <w:tcPr>
            <w:tcW w:w="1701" w:type="dxa"/>
          </w:tcPr>
          <w:p w14:paraId="5EF04FE6" w14:textId="6BE8FC29" w:rsidR="00237EA2" w:rsidRDefault="00237EA2" w:rsidP="00237EA2">
            <w:pPr>
              <w:pStyle w:val="TableText"/>
            </w:pPr>
            <w:r>
              <w:t>48</w:t>
            </w:r>
          </w:p>
        </w:tc>
        <w:tc>
          <w:tcPr>
            <w:tcW w:w="1134" w:type="dxa"/>
          </w:tcPr>
          <w:p w14:paraId="44362117" w14:textId="641E94B2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6BA056D4" w14:textId="043B6EC6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强制下载升级控制脚</w:t>
            </w:r>
          </w:p>
        </w:tc>
        <w:tc>
          <w:tcPr>
            <w:tcW w:w="1276" w:type="dxa"/>
          </w:tcPr>
          <w:p w14:paraId="012FFD4E" w14:textId="771549F0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2915373C" w14:textId="06C27C3E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3544" w:type="dxa"/>
          </w:tcPr>
          <w:p w14:paraId="2DF4BE7C" w14:textId="234795A1" w:rsidR="00237EA2" w:rsidRDefault="00237EA2" w:rsidP="007C60AC">
            <w:pPr>
              <w:pStyle w:val="TableText"/>
            </w:pPr>
            <w:r>
              <w:rPr>
                <w:rFonts w:hint="eastAsia"/>
              </w:rPr>
              <w:t>将</w:t>
            </w:r>
            <w:r>
              <w:t>此引脚</w:t>
            </w:r>
            <w:r>
              <w:rPr>
                <w:rFonts w:hint="eastAsia"/>
              </w:rPr>
              <w:t>下拉</w:t>
            </w:r>
            <w:r>
              <w:t>到</w:t>
            </w:r>
            <w:r>
              <w:rPr>
                <w:rFonts w:hint="eastAsia"/>
              </w:rPr>
              <w:t>GND</w:t>
            </w:r>
            <w:r w:rsidR="00FA11D6">
              <w:rPr>
                <w:rFonts w:hint="eastAsia"/>
              </w:rPr>
              <w:t>，开机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USB</w:t>
            </w:r>
            <w:r w:rsidR="007C60AC">
              <w:rPr>
                <w:rFonts w:hint="eastAsia"/>
              </w:rPr>
              <w:t>下载模式。</w:t>
            </w:r>
            <w:r w:rsidR="007C60AC">
              <w:t xml:space="preserve"> </w:t>
            </w:r>
          </w:p>
        </w:tc>
      </w:tr>
      <w:tr w:rsidR="00F35CA6" w14:paraId="77354233" w14:textId="77777777" w:rsidTr="00E60C30">
        <w:tc>
          <w:tcPr>
            <w:tcW w:w="2552" w:type="dxa"/>
          </w:tcPr>
          <w:p w14:paraId="1A18C3D5" w14:textId="26EDA753" w:rsidR="00F35CA6" w:rsidRDefault="00F35CA6" w:rsidP="00237EA2">
            <w:pPr>
              <w:pStyle w:val="TableText"/>
            </w:pPr>
            <w:r>
              <w:rPr>
                <w:rFonts w:hint="eastAsia"/>
              </w:rPr>
              <w:t>OTG_5V_EN</w:t>
            </w:r>
          </w:p>
        </w:tc>
        <w:tc>
          <w:tcPr>
            <w:tcW w:w="1701" w:type="dxa"/>
          </w:tcPr>
          <w:p w14:paraId="431D7987" w14:textId="5139869A" w:rsidR="00F35CA6" w:rsidRDefault="00F35CA6" w:rsidP="00237EA2">
            <w:pPr>
              <w:pStyle w:val="TableText"/>
            </w:pPr>
            <w:r>
              <w:rPr>
                <w:rFonts w:hint="eastAsia"/>
              </w:rPr>
              <w:t>78</w:t>
            </w:r>
          </w:p>
        </w:tc>
        <w:tc>
          <w:tcPr>
            <w:tcW w:w="1134" w:type="dxa"/>
          </w:tcPr>
          <w:p w14:paraId="5CCBFDE4" w14:textId="2DB11D43" w:rsidR="00F35CA6" w:rsidRDefault="003E2233" w:rsidP="00237EA2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551" w:type="dxa"/>
          </w:tcPr>
          <w:p w14:paraId="18D80978" w14:textId="4311637E" w:rsidR="00F35CA6" w:rsidRDefault="00A9058F" w:rsidP="00237EA2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rPr>
                <w:rFonts w:hint="eastAsia"/>
              </w:rPr>
              <w:t>5</w:t>
            </w:r>
            <w:r>
              <w:t>V</w:t>
            </w:r>
            <w:r>
              <w:rPr>
                <w:rFonts w:hint="eastAsia"/>
              </w:rPr>
              <w:t>电源</w:t>
            </w:r>
            <w:r>
              <w:t>使能</w:t>
            </w:r>
          </w:p>
        </w:tc>
        <w:tc>
          <w:tcPr>
            <w:tcW w:w="1276" w:type="dxa"/>
          </w:tcPr>
          <w:p w14:paraId="32EFFAD0" w14:textId="56CD626D" w:rsidR="00F35CA6" w:rsidRDefault="00DA5231" w:rsidP="00237EA2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3B75DC92" w14:textId="4C6270C6" w:rsidR="00F35CA6" w:rsidRDefault="009C64C3" w:rsidP="00237EA2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3544" w:type="dxa"/>
          </w:tcPr>
          <w:p w14:paraId="339BB32B" w14:textId="5AA91AA1" w:rsidR="00F35CA6" w:rsidRDefault="00453B68" w:rsidP="007C60AC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237EA2" w14:paraId="28C0A8D2" w14:textId="77777777" w:rsidTr="00E60C30">
        <w:tc>
          <w:tcPr>
            <w:tcW w:w="2552" w:type="dxa"/>
          </w:tcPr>
          <w:p w14:paraId="20CA5954" w14:textId="2070177B" w:rsidR="00237EA2" w:rsidRDefault="00237EA2" w:rsidP="00237EA2">
            <w:pPr>
              <w:pStyle w:val="TableText"/>
            </w:pPr>
            <w:r>
              <w:t>SLEEP</w:t>
            </w:r>
          </w:p>
        </w:tc>
        <w:tc>
          <w:tcPr>
            <w:tcW w:w="1701" w:type="dxa"/>
          </w:tcPr>
          <w:p w14:paraId="0DD1BB05" w14:textId="0741930B" w:rsidR="00237EA2" w:rsidRDefault="00237EA2" w:rsidP="00237EA2">
            <w:pPr>
              <w:pStyle w:val="TableText"/>
            </w:pPr>
            <w:r>
              <w:t>79</w:t>
            </w:r>
          </w:p>
        </w:tc>
        <w:tc>
          <w:tcPr>
            <w:tcW w:w="1134" w:type="dxa"/>
          </w:tcPr>
          <w:p w14:paraId="42005794" w14:textId="79B2B9CD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551" w:type="dxa"/>
          </w:tcPr>
          <w:p w14:paraId="222C9B6A" w14:textId="588EDF23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休眠与唤醒控制</w:t>
            </w:r>
          </w:p>
        </w:tc>
        <w:tc>
          <w:tcPr>
            <w:tcW w:w="1276" w:type="dxa"/>
          </w:tcPr>
          <w:p w14:paraId="2452F266" w14:textId="7C1330AE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1D29F212" w14:textId="073F83CB" w:rsidR="00237EA2" w:rsidRDefault="00237EA2" w:rsidP="00237EA2">
            <w:pPr>
              <w:pStyle w:val="TableText"/>
            </w:pPr>
            <w:r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6D386D29" w14:textId="2AAFAA89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237EA2" w14:paraId="4B3BB922" w14:textId="77777777" w:rsidTr="00E60C30">
        <w:tc>
          <w:tcPr>
            <w:tcW w:w="2552" w:type="dxa"/>
          </w:tcPr>
          <w:p w14:paraId="386878AA" w14:textId="302E0E8E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NET</w:t>
            </w:r>
            <w:r>
              <w:t>_</w:t>
            </w:r>
            <w:r>
              <w:rPr>
                <w:rFonts w:hint="eastAsia"/>
              </w:rPr>
              <w:t>LIGHT</w:t>
            </w:r>
          </w:p>
        </w:tc>
        <w:tc>
          <w:tcPr>
            <w:tcW w:w="1701" w:type="dxa"/>
          </w:tcPr>
          <w:p w14:paraId="1AE9DB91" w14:textId="71F12DAE" w:rsidR="00237EA2" w:rsidRDefault="00237EA2" w:rsidP="00237EA2">
            <w:pPr>
              <w:pStyle w:val="TableText"/>
            </w:pPr>
            <w:r>
              <w:t>83</w:t>
            </w:r>
          </w:p>
        </w:tc>
        <w:tc>
          <w:tcPr>
            <w:tcW w:w="1134" w:type="dxa"/>
          </w:tcPr>
          <w:p w14:paraId="1898F9EF" w14:textId="4C727315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DO</w:t>
            </w:r>
            <w:r>
              <w:t xml:space="preserve"> </w:t>
            </w:r>
          </w:p>
        </w:tc>
        <w:tc>
          <w:tcPr>
            <w:tcW w:w="2551" w:type="dxa"/>
          </w:tcPr>
          <w:p w14:paraId="3FB8F867" w14:textId="5DB5C4AB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网络指示灯控制</w:t>
            </w:r>
          </w:p>
        </w:tc>
        <w:tc>
          <w:tcPr>
            <w:tcW w:w="1276" w:type="dxa"/>
          </w:tcPr>
          <w:p w14:paraId="361E5233" w14:textId="2146BE5F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1134" w:type="dxa"/>
            <w:gridSpan w:val="2"/>
          </w:tcPr>
          <w:p w14:paraId="44442CA5" w14:textId="32020BB8" w:rsidR="00237EA2" w:rsidRDefault="00237EA2" w:rsidP="00237EA2">
            <w:pPr>
              <w:pStyle w:val="TableText"/>
            </w:pPr>
            <w:r>
              <w:rPr>
                <w:rFonts w:eastAsia="宋体"/>
                <w:color w:val="000000"/>
              </w:rPr>
              <w:t>PD</w:t>
            </w:r>
          </w:p>
        </w:tc>
        <w:tc>
          <w:tcPr>
            <w:tcW w:w="3544" w:type="dxa"/>
          </w:tcPr>
          <w:p w14:paraId="06717FAD" w14:textId="13885715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237EA2" w14:paraId="7F5DA3D3" w14:textId="77777777" w:rsidTr="009B28C2">
        <w:tc>
          <w:tcPr>
            <w:tcW w:w="13892" w:type="dxa"/>
            <w:gridSpan w:val="8"/>
          </w:tcPr>
          <w:p w14:paraId="13069A64" w14:textId="51089175" w:rsidR="00237EA2" w:rsidRDefault="00237EA2" w:rsidP="00237EA2">
            <w:pPr>
              <w:pStyle w:val="TableHeading"/>
            </w:pPr>
            <w:r>
              <w:rPr>
                <w:rFonts w:hint="eastAsia"/>
              </w:rPr>
              <w:t>天线端口</w:t>
            </w:r>
          </w:p>
        </w:tc>
      </w:tr>
      <w:tr w:rsidR="00237EA2" w14:paraId="5D4DC1B3" w14:textId="77777777" w:rsidTr="00E60C30">
        <w:tc>
          <w:tcPr>
            <w:tcW w:w="2552" w:type="dxa"/>
          </w:tcPr>
          <w:p w14:paraId="7B25A1D8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ANT_MAIN</w:t>
            </w:r>
          </w:p>
        </w:tc>
        <w:tc>
          <w:tcPr>
            <w:tcW w:w="1701" w:type="dxa"/>
          </w:tcPr>
          <w:p w14:paraId="6DBEE5EF" w14:textId="77777777" w:rsidR="00237EA2" w:rsidRDefault="00237EA2" w:rsidP="00237EA2">
            <w:pPr>
              <w:pStyle w:val="TableText"/>
            </w:pPr>
            <w:r>
              <w:t>76</w:t>
            </w:r>
          </w:p>
        </w:tc>
        <w:tc>
          <w:tcPr>
            <w:tcW w:w="1134" w:type="dxa"/>
          </w:tcPr>
          <w:p w14:paraId="4F87F570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2551" w:type="dxa"/>
          </w:tcPr>
          <w:p w14:paraId="2DDFAE05" w14:textId="15B34B2E" w:rsidR="00237EA2" w:rsidRDefault="00237EA2" w:rsidP="00237EA2">
            <w:pPr>
              <w:pStyle w:val="TableText"/>
            </w:pPr>
            <w:proofErr w:type="gramStart"/>
            <w:r>
              <w:rPr>
                <w:rFonts w:hint="eastAsia"/>
              </w:rPr>
              <w:t>主天线管</w:t>
            </w:r>
            <w:proofErr w:type="gramEnd"/>
            <w:r>
              <w:rPr>
                <w:rFonts w:hint="eastAsia"/>
              </w:rPr>
              <w:t>脚</w:t>
            </w:r>
          </w:p>
        </w:tc>
        <w:tc>
          <w:tcPr>
            <w:tcW w:w="1276" w:type="dxa"/>
          </w:tcPr>
          <w:p w14:paraId="7923B19B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626B406E" w14:textId="1F96A928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69618590" w14:textId="616E0E5D" w:rsidR="00237EA2" w:rsidRDefault="002938D4" w:rsidP="00237EA2">
            <w:pPr>
              <w:pStyle w:val="TableText"/>
            </w:pPr>
            <w:r>
              <w:rPr>
                <w:rFonts w:hint="eastAsia"/>
              </w:rPr>
              <w:t>走线控制</w:t>
            </w:r>
            <w:r>
              <w:rPr>
                <w:rFonts w:hint="eastAsia"/>
              </w:rPr>
              <w:t>50</w:t>
            </w:r>
            <w:r>
              <w:t xml:space="preserve"> </w:t>
            </w:r>
            <w:r w:rsidRPr="00692587">
              <w:t>Ω</w:t>
            </w:r>
            <w:r>
              <w:rPr>
                <w:rFonts w:hint="eastAsia"/>
              </w:rPr>
              <w:t>。</w:t>
            </w:r>
          </w:p>
        </w:tc>
      </w:tr>
      <w:tr w:rsidR="00237EA2" w14:paraId="49E2DBFE" w14:textId="77777777" w:rsidTr="00E60C30">
        <w:tc>
          <w:tcPr>
            <w:tcW w:w="2552" w:type="dxa"/>
          </w:tcPr>
          <w:p w14:paraId="0B0CC872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ANT_GNSS</w:t>
            </w:r>
          </w:p>
        </w:tc>
        <w:tc>
          <w:tcPr>
            <w:tcW w:w="1701" w:type="dxa"/>
          </w:tcPr>
          <w:p w14:paraId="04727DC8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92</w:t>
            </w:r>
          </w:p>
        </w:tc>
        <w:tc>
          <w:tcPr>
            <w:tcW w:w="1134" w:type="dxa"/>
          </w:tcPr>
          <w:p w14:paraId="37501642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2551" w:type="dxa"/>
          </w:tcPr>
          <w:p w14:paraId="1672A916" w14:textId="3A6515E4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天线管脚</w:t>
            </w:r>
          </w:p>
        </w:tc>
        <w:tc>
          <w:tcPr>
            <w:tcW w:w="1276" w:type="dxa"/>
          </w:tcPr>
          <w:p w14:paraId="47CD72EE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03EF4AC3" w14:textId="71E41FC6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2FBEE84F" w14:textId="239C5EF3" w:rsidR="00237EA2" w:rsidRDefault="002938D4" w:rsidP="00237EA2">
            <w:pPr>
              <w:pStyle w:val="TableText"/>
            </w:pPr>
            <w:r>
              <w:rPr>
                <w:rFonts w:hint="eastAsia"/>
              </w:rPr>
              <w:t>走线控制</w:t>
            </w:r>
            <w:r>
              <w:rPr>
                <w:rFonts w:hint="eastAsia"/>
              </w:rPr>
              <w:t>50</w:t>
            </w:r>
            <w:r>
              <w:t xml:space="preserve"> </w:t>
            </w:r>
            <w:r w:rsidRPr="00692587">
              <w:t>Ω</w:t>
            </w:r>
            <w:r>
              <w:rPr>
                <w:rFonts w:hint="eastAsia"/>
              </w:rPr>
              <w:t>。</w:t>
            </w:r>
          </w:p>
        </w:tc>
      </w:tr>
      <w:tr w:rsidR="00237EA2" w14:paraId="23AB9387" w14:textId="77777777" w:rsidTr="00E60C30">
        <w:tc>
          <w:tcPr>
            <w:tcW w:w="2552" w:type="dxa"/>
          </w:tcPr>
          <w:p w14:paraId="1F1E6915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lastRenderedPageBreak/>
              <w:t>ANT_</w:t>
            </w:r>
            <w:r>
              <w:t>DIV</w:t>
            </w:r>
          </w:p>
        </w:tc>
        <w:tc>
          <w:tcPr>
            <w:tcW w:w="1701" w:type="dxa"/>
          </w:tcPr>
          <w:p w14:paraId="6CB1FAE1" w14:textId="77777777" w:rsidR="00237EA2" w:rsidRDefault="00237EA2" w:rsidP="00237EA2">
            <w:pPr>
              <w:pStyle w:val="TableText"/>
            </w:pPr>
            <w:r>
              <w:t>94</w:t>
            </w:r>
          </w:p>
        </w:tc>
        <w:tc>
          <w:tcPr>
            <w:tcW w:w="1134" w:type="dxa"/>
          </w:tcPr>
          <w:p w14:paraId="02F2890C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2551" w:type="dxa"/>
          </w:tcPr>
          <w:p w14:paraId="2D8035DA" w14:textId="5305958F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分集</w:t>
            </w:r>
            <w:r>
              <w:t>天线</w:t>
            </w:r>
            <w:r>
              <w:rPr>
                <w:rFonts w:hint="eastAsia"/>
              </w:rPr>
              <w:t>管脚</w:t>
            </w:r>
          </w:p>
        </w:tc>
        <w:tc>
          <w:tcPr>
            <w:tcW w:w="1276" w:type="dxa"/>
          </w:tcPr>
          <w:p w14:paraId="2A9EB148" w14:textId="7777777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26F34137" w14:textId="57A3D8A7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2503F3C5" w14:textId="50DF84BF" w:rsidR="00237EA2" w:rsidRDefault="002938D4" w:rsidP="00237EA2">
            <w:pPr>
              <w:pStyle w:val="TableText"/>
            </w:pPr>
            <w:r>
              <w:rPr>
                <w:rFonts w:hint="eastAsia"/>
              </w:rPr>
              <w:t>走线控制</w:t>
            </w:r>
            <w:r>
              <w:rPr>
                <w:rFonts w:hint="eastAsia"/>
              </w:rPr>
              <w:t>50</w:t>
            </w:r>
            <w:r>
              <w:t xml:space="preserve"> </w:t>
            </w:r>
            <w:r w:rsidRPr="00692587">
              <w:t>Ω</w:t>
            </w:r>
            <w:r>
              <w:rPr>
                <w:rFonts w:hint="eastAsia"/>
              </w:rPr>
              <w:t>。</w:t>
            </w:r>
          </w:p>
        </w:tc>
      </w:tr>
      <w:tr w:rsidR="00237EA2" w14:paraId="74949D77" w14:textId="77777777" w:rsidTr="00E60C30">
        <w:tc>
          <w:tcPr>
            <w:tcW w:w="2552" w:type="dxa"/>
          </w:tcPr>
          <w:p w14:paraId="0D94D108" w14:textId="4FC9583C" w:rsidR="00237EA2" w:rsidRDefault="00237EA2" w:rsidP="00237EA2">
            <w:pPr>
              <w:pStyle w:val="TableText"/>
            </w:pPr>
            <w:r>
              <w:t>RESERVED</w:t>
            </w:r>
          </w:p>
        </w:tc>
        <w:tc>
          <w:tcPr>
            <w:tcW w:w="5386" w:type="dxa"/>
            <w:gridSpan w:val="3"/>
          </w:tcPr>
          <w:p w14:paraId="22D32CB9" w14:textId="280A8A5C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51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52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53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104</w:t>
            </w:r>
          </w:p>
        </w:tc>
        <w:tc>
          <w:tcPr>
            <w:tcW w:w="1276" w:type="dxa"/>
          </w:tcPr>
          <w:p w14:paraId="1A6770C7" w14:textId="376AADA9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1134" w:type="dxa"/>
            <w:gridSpan w:val="2"/>
          </w:tcPr>
          <w:p w14:paraId="3A88F883" w14:textId="1294F5C1" w:rsidR="00237EA2" w:rsidRDefault="00237EA2" w:rsidP="00237EA2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3544" w:type="dxa"/>
          </w:tcPr>
          <w:p w14:paraId="0D5E4548" w14:textId="5D199C2B" w:rsidR="00237EA2" w:rsidRDefault="00237EA2" w:rsidP="00237EA2">
            <w:pPr>
              <w:pStyle w:val="TableText"/>
            </w:pPr>
            <w:r>
              <w:t>请务必保持</w:t>
            </w:r>
            <w:r>
              <w:t>RESERVED</w:t>
            </w:r>
            <w:r>
              <w:t>管脚悬空。被命名为</w:t>
            </w:r>
            <w:r>
              <w:t>RESERVED</w:t>
            </w:r>
            <w:r>
              <w:t>的管脚可能不止一个，但不代表</w:t>
            </w:r>
            <w:r>
              <w:t xml:space="preserve"> RESERVED</w:t>
            </w:r>
            <w:r>
              <w:t>管脚具有相同的功能或定义。</w:t>
            </w:r>
          </w:p>
        </w:tc>
      </w:tr>
    </w:tbl>
    <w:p w14:paraId="2926CC45" w14:textId="77777777" w:rsidR="00FD38E9" w:rsidRDefault="00FD38E9" w:rsidP="00FD38E9">
      <w:pPr>
        <w:pStyle w:val="afc"/>
        <w:ind w:firstLineChars="0" w:firstLine="0"/>
      </w:pPr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2330"/>
        <w:gridCol w:w="11673"/>
      </w:tblGrid>
      <w:tr w:rsidR="00FD38E9" w14:paraId="72358887" w14:textId="77777777" w:rsidTr="00196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4"/>
        </w:trPr>
        <w:tc>
          <w:tcPr>
            <w:tcW w:w="832" w:type="pct"/>
            <w:shd w:val="clear" w:color="auto" w:fill="auto"/>
          </w:tcPr>
          <w:p w14:paraId="50774DCE" w14:textId="77777777" w:rsidR="00FD38E9" w:rsidRDefault="00FD38E9" w:rsidP="00196301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0F770CE9" wp14:editId="6536EF41">
                  <wp:extent cx="418465" cy="359410"/>
                  <wp:effectExtent l="0" t="0" r="635" b="2540"/>
                  <wp:docPr id="7182" name="图片 7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8" w:type="pct"/>
            <w:shd w:val="clear" w:color="auto" w:fill="auto"/>
          </w:tcPr>
          <w:p w14:paraId="0BF0B068" w14:textId="77777777" w:rsidR="00FD38E9" w:rsidRPr="004671B9" w:rsidRDefault="00FD38E9" w:rsidP="00196301">
            <w:pPr>
              <w:pStyle w:val="CAUTIONTextList"/>
              <w:spacing w:before="120" w:after="120"/>
              <w:ind w:left="360" w:hanging="360"/>
            </w:pPr>
            <w:r>
              <w:t>RMII</w:t>
            </w:r>
            <w:r>
              <w:rPr>
                <w:rFonts w:hint="eastAsia"/>
              </w:rPr>
              <w:t>、</w:t>
            </w:r>
            <w:r>
              <w:t>RGMII</w:t>
            </w:r>
            <w:r>
              <w:rPr>
                <w:rFonts w:hint="eastAsia"/>
              </w:rPr>
              <w:t>接口</w:t>
            </w:r>
            <w:r>
              <w:t>仅支持</w:t>
            </w:r>
            <w:r>
              <w:rPr>
                <w:rFonts w:hint="eastAsia"/>
              </w:rPr>
              <w:t>1.8</w:t>
            </w:r>
            <w:r>
              <w:t>V</w:t>
            </w:r>
            <w:r>
              <w:rPr>
                <w:rFonts w:hint="eastAsia"/>
              </w:rPr>
              <w:t>电平。</w:t>
            </w:r>
          </w:p>
          <w:p w14:paraId="2BAC2DB8" w14:textId="26EF468B" w:rsidR="00FD38E9" w:rsidRDefault="00FD38E9" w:rsidP="00196301">
            <w:pPr>
              <w:pStyle w:val="CAUTIONTextList"/>
              <w:spacing w:before="120" w:after="120"/>
              <w:ind w:left="360" w:hanging="360"/>
            </w:pPr>
            <w:r>
              <w:rPr>
                <w:rFonts w:hint="eastAsia"/>
              </w:rPr>
              <w:t>所有</w:t>
            </w:r>
            <w:r>
              <w:rPr>
                <w:rFonts w:hint="eastAsia"/>
              </w:rPr>
              <w:t>RESERVED</w:t>
            </w:r>
            <w:r w:rsidR="00A207FF">
              <w:rPr>
                <w:rFonts w:hint="eastAsia"/>
              </w:rPr>
              <w:t>管脚</w:t>
            </w:r>
            <w:r>
              <w:t>必须要悬空</w:t>
            </w:r>
            <w:r>
              <w:rPr>
                <w:rFonts w:hint="eastAsia"/>
              </w:rPr>
              <w:t>。</w:t>
            </w:r>
          </w:p>
          <w:p w14:paraId="0762BE92" w14:textId="4E8C50C9" w:rsidR="00FD38E9" w:rsidRPr="001D7004" w:rsidRDefault="00FD38E9" w:rsidP="00196301">
            <w:pPr>
              <w:pStyle w:val="CAUTIONTextList"/>
              <w:spacing w:before="120" w:after="120"/>
              <w:ind w:left="360" w:hanging="360"/>
            </w:pPr>
            <w:r>
              <w:rPr>
                <w:rFonts w:hint="eastAsia"/>
              </w:rPr>
              <w:t>PU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PD</w:t>
            </w:r>
            <w:r>
              <w:rPr>
                <w:rFonts w:hint="eastAsia"/>
              </w:rPr>
              <w:t>代表</w:t>
            </w:r>
            <w:r w:rsidR="00BD1CE6">
              <w:rPr>
                <w:rFonts w:hint="eastAsia"/>
              </w:rPr>
              <w:t>管脚</w:t>
            </w:r>
            <w:r>
              <w:rPr>
                <w:rFonts w:hint="eastAsia"/>
              </w:rPr>
              <w:t>在</w:t>
            </w:r>
            <w:r>
              <w:t>复位和</w:t>
            </w:r>
            <w:r>
              <w:rPr>
                <w:rFonts w:hint="eastAsia"/>
              </w:rPr>
              <w:t>b</w:t>
            </w:r>
            <w:r>
              <w:t>oot</w:t>
            </w:r>
            <w:r>
              <w:rPr>
                <w:rFonts w:hint="eastAsia"/>
              </w:rPr>
              <w:t>阶段</w:t>
            </w:r>
            <w:r>
              <w:t>的默认状态，</w:t>
            </w:r>
            <w:r>
              <w:rPr>
                <w:rFonts w:hint="eastAsia"/>
              </w:rPr>
              <w:t>注意检查电平逻辑是</w:t>
            </w:r>
            <w:r>
              <w:t>否符合设计</w:t>
            </w:r>
            <w:r>
              <w:rPr>
                <w:rFonts w:hint="eastAsia"/>
              </w:rPr>
              <w:t>要求</w:t>
            </w:r>
            <w:r>
              <w:t>。</w:t>
            </w:r>
          </w:p>
        </w:tc>
      </w:tr>
    </w:tbl>
    <w:p w14:paraId="26102E64" w14:textId="37C2322F" w:rsidR="007465EC" w:rsidRDefault="002519BA" w:rsidP="007465EC">
      <w:pPr>
        <w:pStyle w:val="TableDescription"/>
      </w:pPr>
      <w:bookmarkStart w:id="52" w:name="_Toc139025482"/>
      <w:r>
        <w:rPr>
          <w:rFonts w:hint="eastAsia"/>
        </w:rPr>
        <w:t>复用</w:t>
      </w:r>
      <w:r>
        <w:t>功能</w:t>
      </w:r>
      <w:r w:rsidR="007465EC">
        <w:rPr>
          <w:rFonts w:hint="eastAsia"/>
        </w:rPr>
        <w:t>说明</w:t>
      </w:r>
      <w:bookmarkEnd w:id="52"/>
    </w:p>
    <w:tbl>
      <w:tblPr>
        <w:tblStyle w:val="Table"/>
        <w:tblW w:w="0" w:type="auto"/>
        <w:tblLayout w:type="fixed"/>
        <w:tblLook w:val="04A0" w:firstRow="1" w:lastRow="0" w:firstColumn="1" w:lastColumn="0" w:noHBand="0" w:noVBand="1"/>
      </w:tblPr>
      <w:tblGrid>
        <w:gridCol w:w="1134"/>
        <w:gridCol w:w="2268"/>
        <w:gridCol w:w="1843"/>
        <w:gridCol w:w="2126"/>
        <w:gridCol w:w="1660"/>
        <w:gridCol w:w="1056"/>
        <w:gridCol w:w="970"/>
        <w:gridCol w:w="1276"/>
        <w:gridCol w:w="1670"/>
      </w:tblGrid>
      <w:tr w:rsidR="00CD17CD" w14:paraId="070107E6" w14:textId="5C30000F" w:rsidTr="00F2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34" w:type="dxa"/>
          </w:tcPr>
          <w:p w14:paraId="55D072B1" w14:textId="6778917E" w:rsidR="00CD17CD" w:rsidRDefault="00CD17CD" w:rsidP="00D746EB">
            <w:pPr>
              <w:pStyle w:val="TableText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2268" w:type="dxa"/>
          </w:tcPr>
          <w:p w14:paraId="38CCCB44" w14:textId="21C3B410" w:rsidR="00CD17CD" w:rsidRDefault="00CD17CD" w:rsidP="00D746EB">
            <w:pPr>
              <w:pStyle w:val="TableText"/>
            </w:pPr>
            <w:r>
              <w:rPr>
                <w:rFonts w:hint="eastAsia"/>
              </w:rPr>
              <w:t>默认功能</w:t>
            </w:r>
          </w:p>
        </w:tc>
        <w:tc>
          <w:tcPr>
            <w:tcW w:w="1843" w:type="dxa"/>
          </w:tcPr>
          <w:p w14:paraId="239EB6D0" w14:textId="06B5C697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复用</w:t>
            </w:r>
            <w:r>
              <w:t>功能</w:t>
            </w:r>
            <w:r>
              <w:rPr>
                <w:rFonts w:hint="eastAsia"/>
              </w:rPr>
              <w:t>1</w:t>
            </w:r>
          </w:p>
        </w:tc>
        <w:tc>
          <w:tcPr>
            <w:tcW w:w="2126" w:type="dxa"/>
          </w:tcPr>
          <w:p w14:paraId="1AD80B81" w14:textId="6B7E0623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复用</w:t>
            </w:r>
            <w:r>
              <w:t>功能</w:t>
            </w:r>
            <w:r>
              <w:rPr>
                <w:rFonts w:hint="eastAsia"/>
              </w:rPr>
              <w:t>2</w:t>
            </w:r>
          </w:p>
        </w:tc>
        <w:tc>
          <w:tcPr>
            <w:tcW w:w="1660" w:type="dxa"/>
          </w:tcPr>
          <w:p w14:paraId="68A77BC3" w14:textId="04A3DD76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复用</w:t>
            </w:r>
            <w:r>
              <w:t>功能</w:t>
            </w:r>
            <w:r>
              <w:rPr>
                <w:rFonts w:hint="eastAsia"/>
              </w:rPr>
              <w:t>3</w:t>
            </w:r>
          </w:p>
        </w:tc>
        <w:tc>
          <w:tcPr>
            <w:tcW w:w="1056" w:type="dxa"/>
          </w:tcPr>
          <w:p w14:paraId="6D3E0158" w14:textId="344C2801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直流特性</w:t>
            </w:r>
          </w:p>
        </w:tc>
        <w:tc>
          <w:tcPr>
            <w:tcW w:w="970" w:type="dxa"/>
          </w:tcPr>
          <w:p w14:paraId="7EC6709F" w14:textId="77777777" w:rsidR="00CD17CD" w:rsidRDefault="00CD17CD" w:rsidP="00196301">
            <w:pPr>
              <w:pStyle w:val="TableText"/>
            </w:pPr>
            <w:r>
              <w:t>D</w:t>
            </w:r>
            <w:r w:rsidRPr="00911ADD">
              <w:t>efault PULL</w:t>
            </w:r>
          </w:p>
        </w:tc>
        <w:tc>
          <w:tcPr>
            <w:tcW w:w="1276" w:type="dxa"/>
          </w:tcPr>
          <w:p w14:paraId="1DDB7415" w14:textId="3BB7CDCE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中断</w:t>
            </w:r>
            <w:r>
              <w:rPr>
                <w:rFonts w:hint="eastAsia"/>
              </w:rPr>
              <w:t>(</w:t>
            </w:r>
            <w:r>
              <w:t>Y/N</w:t>
            </w:r>
            <w:r>
              <w:rPr>
                <w:rFonts w:hint="eastAsia"/>
              </w:rPr>
              <w:t>)</w:t>
            </w:r>
          </w:p>
        </w:tc>
        <w:tc>
          <w:tcPr>
            <w:tcW w:w="1670" w:type="dxa"/>
          </w:tcPr>
          <w:p w14:paraId="387F377C" w14:textId="7E16E510" w:rsidR="00CD17CD" w:rsidRDefault="00CD17CD" w:rsidP="00196301">
            <w:pPr>
              <w:pStyle w:val="TableText"/>
            </w:pPr>
            <w:r>
              <w:rPr>
                <w:rFonts w:hint="eastAsia"/>
              </w:rPr>
              <w:t>备注</w:t>
            </w:r>
          </w:p>
        </w:tc>
      </w:tr>
      <w:tr w:rsidR="00D35392" w14:paraId="0835713C" w14:textId="3D8ACBC3" w:rsidTr="00F21355">
        <w:tc>
          <w:tcPr>
            <w:tcW w:w="1134" w:type="dxa"/>
          </w:tcPr>
          <w:p w14:paraId="7B1D6253" w14:textId="752BA3B7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2</w:t>
            </w:r>
          </w:p>
        </w:tc>
        <w:tc>
          <w:tcPr>
            <w:tcW w:w="2268" w:type="dxa"/>
          </w:tcPr>
          <w:p w14:paraId="3151F3E1" w14:textId="23B5BB08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SDC_PWR_EN</w:t>
            </w:r>
          </w:p>
        </w:tc>
        <w:tc>
          <w:tcPr>
            <w:tcW w:w="1843" w:type="dxa"/>
          </w:tcPr>
          <w:p w14:paraId="3005BD9B" w14:textId="7E87293C" w:rsidR="00D35392" w:rsidRDefault="00D35392" w:rsidP="00D35392">
            <w:pPr>
              <w:pStyle w:val="TableText"/>
            </w:pPr>
            <w:r w:rsidRPr="00111969">
              <w:t>GPIO_36</w:t>
            </w:r>
          </w:p>
        </w:tc>
        <w:tc>
          <w:tcPr>
            <w:tcW w:w="2126" w:type="dxa"/>
            <w:vAlign w:val="top"/>
          </w:tcPr>
          <w:p w14:paraId="6747A5FE" w14:textId="64E9CE7A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521037DA" w14:textId="77EF6E25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198ECEB1" w14:textId="7C43DA07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3</w:t>
            </w:r>
          </w:p>
        </w:tc>
        <w:tc>
          <w:tcPr>
            <w:tcW w:w="970" w:type="dxa"/>
          </w:tcPr>
          <w:p w14:paraId="169C0FB4" w14:textId="6CBF0D85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1276" w:type="dxa"/>
          </w:tcPr>
          <w:p w14:paraId="7C133717" w14:textId="46A91CF3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10B7C3E5" w14:textId="77777777" w:rsidR="00D35392" w:rsidRDefault="00D35392" w:rsidP="00D35392">
            <w:pPr>
              <w:pStyle w:val="TableText"/>
            </w:pPr>
          </w:p>
        </w:tc>
      </w:tr>
      <w:tr w:rsidR="00D35392" w14:paraId="01052F01" w14:textId="74E2E9AD" w:rsidTr="00F21355">
        <w:tc>
          <w:tcPr>
            <w:tcW w:w="1134" w:type="dxa"/>
          </w:tcPr>
          <w:p w14:paraId="0545B24A" w14:textId="4A8CB85C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3</w:t>
            </w:r>
          </w:p>
        </w:tc>
        <w:tc>
          <w:tcPr>
            <w:tcW w:w="2268" w:type="dxa"/>
          </w:tcPr>
          <w:p w14:paraId="5DD569CB" w14:textId="3AFC2BE7" w:rsidR="00D35392" w:rsidRDefault="00D35392" w:rsidP="00D35392">
            <w:pPr>
              <w:pStyle w:val="TableText"/>
            </w:pPr>
            <w:r>
              <w:t>SDC_DATA_2</w:t>
            </w:r>
          </w:p>
        </w:tc>
        <w:tc>
          <w:tcPr>
            <w:tcW w:w="1843" w:type="dxa"/>
          </w:tcPr>
          <w:p w14:paraId="5F487154" w14:textId="0528CCA7" w:rsidR="00D35392" w:rsidRDefault="00D35392" w:rsidP="00D35392">
            <w:pPr>
              <w:pStyle w:val="TableText"/>
            </w:pPr>
            <w:r w:rsidRPr="00691EF0">
              <w:t>GPIO_38</w:t>
            </w:r>
          </w:p>
        </w:tc>
        <w:tc>
          <w:tcPr>
            <w:tcW w:w="2126" w:type="dxa"/>
            <w:vAlign w:val="top"/>
          </w:tcPr>
          <w:p w14:paraId="79308286" w14:textId="78A313F4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2D1EA5C5" w14:textId="3761895D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5052B2DA" w14:textId="533B8308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</w:tcPr>
          <w:p w14:paraId="0FA4443E" w14:textId="4C21D9A0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</w:tcPr>
          <w:p w14:paraId="2BDAB958" w14:textId="197731BB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402B889C" w14:textId="77777777" w:rsidR="00D35392" w:rsidRDefault="00D35392" w:rsidP="00D35392">
            <w:pPr>
              <w:pStyle w:val="TableText"/>
            </w:pPr>
          </w:p>
        </w:tc>
      </w:tr>
      <w:tr w:rsidR="00D35392" w14:paraId="16D981F4" w14:textId="61249EC3" w:rsidTr="00F21355">
        <w:tc>
          <w:tcPr>
            <w:tcW w:w="1134" w:type="dxa"/>
          </w:tcPr>
          <w:p w14:paraId="3EE8D829" w14:textId="1E589359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4</w:t>
            </w:r>
          </w:p>
        </w:tc>
        <w:tc>
          <w:tcPr>
            <w:tcW w:w="2268" w:type="dxa"/>
          </w:tcPr>
          <w:p w14:paraId="05B9697A" w14:textId="14622999" w:rsidR="00D35392" w:rsidRDefault="00D35392" w:rsidP="00D35392">
            <w:pPr>
              <w:pStyle w:val="TableText"/>
            </w:pPr>
            <w:r>
              <w:t>SDC_DATA_3</w:t>
            </w:r>
          </w:p>
        </w:tc>
        <w:tc>
          <w:tcPr>
            <w:tcW w:w="1843" w:type="dxa"/>
          </w:tcPr>
          <w:p w14:paraId="35101E53" w14:textId="5D4DAA13" w:rsidR="00D35392" w:rsidRDefault="00D35392" w:rsidP="00D35392">
            <w:pPr>
              <w:pStyle w:val="TableText"/>
            </w:pPr>
            <w:r w:rsidRPr="00EF69E6">
              <w:t>GPIO_37</w:t>
            </w:r>
          </w:p>
        </w:tc>
        <w:tc>
          <w:tcPr>
            <w:tcW w:w="2126" w:type="dxa"/>
            <w:vAlign w:val="top"/>
          </w:tcPr>
          <w:p w14:paraId="4668280D" w14:textId="23417E97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69B54BE2" w14:textId="33DF7B72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24D542A8" w14:textId="0BCA4492" w:rsidR="00D35392" w:rsidRPr="00052679" w:rsidRDefault="00D35392" w:rsidP="00D35392">
            <w:pPr>
              <w:pStyle w:val="TableText"/>
              <w:rPr>
                <w:lang w:val="de-DE"/>
              </w:rPr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  <w:vAlign w:val="top"/>
          </w:tcPr>
          <w:p w14:paraId="246AE8E5" w14:textId="7F90AB5A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4756612" w14:textId="2AB6AFEC" w:rsidR="00D35392" w:rsidRDefault="00D35392" w:rsidP="00D35392">
            <w:pPr>
              <w:pStyle w:val="TableText"/>
            </w:pPr>
            <w:r w:rsidRPr="00D108C7"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54EB93BA" w14:textId="77777777" w:rsidR="00D35392" w:rsidRDefault="00D35392" w:rsidP="00D35392">
            <w:pPr>
              <w:pStyle w:val="TableText"/>
            </w:pPr>
          </w:p>
        </w:tc>
      </w:tr>
      <w:tr w:rsidR="00D35392" w14:paraId="2EE3E94F" w14:textId="6C8F2E32" w:rsidTr="00F21355">
        <w:tc>
          <w:tcPr>
            <w:tcW w:w="1134" w:type="dxa"/>
          </w:tcPr>
          <w:p w14:paraId="315B3712" w14:textId="37EF5104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  <w:tc>
          <w:tcPr>
            <w:tcW w:w="2268" w:type="dxa"/>
          </w:tcPr>
          <w:p w14:paraId="6209062D" w14:textId="77777777" w:rsidR="00D35392" w:rsidRPr="00052679" w:rsidRDefault="00D35392" w:rsidP="00D35392">
            <w:pPr>
              <w:pStyle w:val="TableText"/>
              <w:rPr>
                <w:lang w:val="de-DE"/>
              </w:rPr>
            </w:pPr>
            <w:r>
              <w:t>SDC_CMD</w:t>
            </w:r>
          </w:p>
        </w:tc>
        <w:tc>
          <w:tcPr>
            <w:tcW w:w="1843" w:type="dxa"/>
          </w:tcPr>
          <w:p w14:paraId="0F3ECF42" w14:textId="55DE8339" w:rsidR="00D35392" w:rsidRPr="00052679" w:rsidRDefault="00D35392" w:rsidP="00D35392">
            <w:pPr>
              <w:pStyle w:val="TableText"/>
              <w:rPr>
                <w:lang w:val="de-DE"/>
              </w:rPr>
            </w:pPr>
            <w:r w:rsidRPr="00B70348">
              <w:rPr>
                <w:lang w:val="de-DE"/>
              </w:rPr>
              <w:t>GPIO_41</w:t>
            </w:r>
          </w:p>
        </w:tc>
        <w:tc>
          <w:tcPr>
            <w:tcW w:w="2126" w:type="dxa"/>
            <w:vAlign w:val="top"/>
          </w:tcPr>
          <w:p w14:paraId="0B41DFAB" w14:textId="22A21F94" w:rsidR="00D35392" w:rsidRPr="00052679" w:rsidRDefault="00D35392" w:rsidP="00D35392">
            <w:pPr>
              <w:pStyle w:val="TableText"/>
              <w:rPr>
                <w:lang w:val="de-DE"/>
              </w:rPr>
            </w:pPr>
          </w:p>
        </w:tc>
        <w:tc>
          <w:tcPr>
            <w:tcW w:w="1660" w:type="dxa"/>
            <w:vAlign w:val="top"/>
          </w:tcPr>
          <w:p w14:paraId="3C908D98" w14:textId="1F8F82E8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135C87AE" w14:textId="6B2D1BCE" w:rsidR="00D35392" w:rsidRPr="00052679" w:rsidRDefault="00D35392" w:rsidP="00D35392">
            <w:pPr>
              <w:pStyle w:val="TableText"/>
              <w:rPr>
                <w:lang w:val="de-DE"/>
              </w:rPr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  <w:vAlign w:val="top"/>
          </w:tcPr>
          <w:p w14:paraId="5FCDE564" w14:textId="65481351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78E61C98" w14:textId="3D87C15C" w:rsidR="00D35392" w:rsidRDefault="00D35392" w:rsidP="00D35392">
            <w:pPr>
              <w:pStyle w:val="TableText"/>
            </w:pPr>
            <w:r w:rsidRPr="00D108C7"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4BEC1605" w14:textId="77777777" w:rsidR="00D35392" w:rsidRDefault="00D35392" w:rsidP="00D35392">
            <w:pPr>
              <w:pStyle w:val="TableText"/>
            </w:pPr>
          </w:p>
        </w:tc>
      </w:tr>
      <w:tr w:rsidR="00D35392" w14:paraId="1E5D1027" w14:textId="10FFA31A" w:rsidTr="00840BF3">
        <w:tc>
          <w:tcPr>
            <w:tcW w:w="1134" w:type="dxa"/>
          </w:tcPr>
          <w:p w14:paraId="4B93117C" w14:textId="75CC19E8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6</w:t>
            </w:r>
          </w:p>
        </w:tc>
        <w:tc>
          <w:tcPr>
            <w:tcW w:w="2268" w:type="dxa"/>
          </w:tcPr>
          <w:p w14:paraId="6412AACB" w14:textId="4A231858" w:rsidR="00D35392" w:rsidRDefault="00D35392" w:rsidP="00D35392">
            <w:pPr>
              <w:pStyle w:val="TableText"/>
            </w:pPr>
            <w:r>
              <w:t>SDC_CLK</w:t>
            </w:r>
          </w:p>
        </w:tc>
        <w:tc>
          <w:tcPr>
            <w:tcW w:w="1843" w:type="dxa"/>
          </w:tcPr>
          <w:p w14:paraId="3B2F2B67" w14:textId="1E51AD39" w:rsidR="00D35392" w:rsidRDefault="00D35392" w:rsidP="00D35392">
            <w:pPr>
              <w:pStyle w:val="TableText"/>
            </w:pPr>
            <w:r w:rsidRPr="00E3281A">
              <w:t>GPIO_42</w:t>
            </w:r>
          </w:p>
        </w:tc>
        <w:tc>
          <w:tcPr>
            <w:tcW w:w="2126" w:type="dxa"/>
            <w:vAlign w:val="top"/>
          </w:tcPr>
          <w:p w14:paraId="1BA0D959" w14:textId="40A23780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3A4D39CF" w14:textId="5F9DC47D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04BEF763" w14:textId="1094DF75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</w:tcPr>
          <w:p w14:paraId="2D255274" w14:textId="31D78DB4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1276" w:type="dxa"/>
            <w:vAlign w:val="top"/>
          </w:tcPr>
          <w:p w14:paraId="0BD8FC8B" w14:textId="1C11AAFC" w:rsidR="00D35392" w:rsidRDefault="00D35392" w:rsidP="00D35392">
            <w:pPr>
              <w:pStyle w:val="TableText"/>
            </w:pPr>
            <w:r w:rsidRPr="00D108C7"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3A20C967" w14:textId="77777777" w:rsidR="00D35392" w:rsidRDefault="00D35392" w:rsidP="00D35392">
            <w:pPr>
              <w:pStyle w:val="TableText"/>
            </w:pPr>
          </w:p>
        </w:tc>
      </w:tr>
      <w:tr w:rsidR="00D35392" w14:paraId="5E4A2A25" w14:textId="16DB4DA9" w:rsidTr="00840BF3">
        <w:tc>
          <w:tcPr>
            <w:tcW w:w="1134" w:type="dxa"/>
          </w:tcPr>
          <w:p w14:paraId="73416FB9" w14:textId="65F873C6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2268" w:type="dxa"/>
          </w:tcPr>
          <w:p w14:paraId="3067F7F5" w14:textId="58623DAE" w:rsidR="00D35392" w:rsidRDefault="00D35392" w:rsidP="00D35392">
            <w:pPr>
              <w:pStyle w:val="TableText"/>
            </w:pPr>
            <w:r>
              <w:t>SDC_DATA_0</w:t>
            </w:r>
          </w:p>
        </w:tc>
        <w:tc>
          <w:tcPr>
            <w:tcW w:w="1843" w:type="dxa"/>
          </w:tcPr>
          <w:p w14:paraId="1FA02D46" w14:textId="75EE43E7" w:rsidR="00D35392" w:rsidRDefault="00D35392" w:rsidP="00D35392">
            <w:pPr>
              <w:pStyle w:val="TableText"/>
            </w:pPr>
            <w:r w:rsidRPr="00E3281A">
              <w:t>GPIO_40</w:t>
            </w:r>
          </w:p>
        </w:tc>
        <w:tc>
          <w:tcPr>
            <w:tcW w:w="2126" w:type="dxa"/>
            <w:vAlign w:val="top"/>
          </w:tcPr>
          <w:p w14:paraId="5EF5A3E7" w14:textId="2A37EEF6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4F44C47E" w14:textId="4287D0D1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109DCE15" w14:textId="3FAF9DC7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  <w:vAlign w:val="top"/>
          </w:tcPr>
          <w:p w14:paraId="10F7A418" w14:textId="68A8C157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75EE37F" w14:textId="6CD940BD" w:rsidR="00D35392" w:rsidRDefault="00D35392" w:rsidP="00D35392">
            <w:pPr>
              <w:pStyle w:val="TableText"/>
            </w:pPr>
            <w:r w:rsidRPr="00D108C7"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763F0CAE" w14:textId="77777777" w:rsidR="00D35392" w:rsidRDefault="00D35392" w:rsidP="00D35392">
            <w:pPr>
              <w:pStyle w:val="TableText"/>
            </w:pPr>
          </w:p>
        </w:tc>
      </w:tr>
      <w:tr w:rsidR="00D35392" w14:paraId="2FFCA202" w14:textId="6BD66991" w:rsidTr="00840BF3">
        <w:tc>
          <w:tcPr>
            <w:tcW w:w="1134" w:type="dxa"/>
          </w:tcPr>
          <w:p w14:paraId="5E3FB152" w14:textId="1642317D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8</w:t>
            </w:r>
          </w:p>
        </w:tc>
        <w:tc>
          <w:tcPr>
            <w:tcW w:w="2268" w:type="dxa"/>
          </w:tcPr>
          <w:p w14:paraId="4C82757F" w14:textId="331DADC3" w:rsidR="00D35392" w:rsidRDefault="00D35392" w:rsidP="00D35392">
            <w:pPr>
              <w:pStyle w:val="TableText"/>
            </w:pPr>
            <w:r>
              <w:t>SDC_DATA_1</w:t>
            </w:r>
          </w:p>
        </w:tc>
        <w:tc>
          <w:tcPr>
            <w:tcW w:w="1843" w:type="dxa"/>
          </w:tcPr>
          <w:p w14:paraId="43E279C1" w14:textId="5A8D9063" w:rsidR="00D35392" w:rsidRDefault="00D35392" w:rsidP="00D35392">
            <w:pPr>
              <w:pStyle w:val="TableText"/>
            </w:pPr>
            <w:r w:rsidRPr="00E3281A">
              <w:t>GPIO_39</w:t>
            </w:r>
          </w:p>
        </w:tc>
        <w:tc>
          <w:tcPr>
            <w:tcW w:w="2126" w:type="dxa"/>
            <w:vAlign w:val="top"/>
          </w:tcPr>
          <w:p w14:paraId="6265BB2D" w14:textId="3ED71574" w:rsidR="00D35392" w:rsidRDefault="00D35392" w:rsidP="00D35392">
            <w:pPr>
              <w:pStyle w:val="TableText"/>
            </w:pPr>
          </w:p>
        </w:tc>
        <w:tc>
          <w:tcPr>
            <w:tcW w:w="1660" w:type="dxa"/>
            <w:vAlign w:val="top"/>
          </w:tcPr>
          <w:p w14:paraId="6941AA27" w14:textId="6F62C0DB" w:rsidR="00D35392" w:rsidRDefault="00D35392" w:rsidP="00D35392">
            <w:pPr>
              <w:pStyle w:val="TableText"/>
            </w:pPr>
          </w:p>
        </w:tc>
        <w:tc>
          <w:tcPr>
            <w:tcW w:w="1056" w:type="dxa"/>
          </w:tcPr>
          <w:p w14:paraId="73CA93EC" w14:textId="1C32F084" w:rsidR="00D35392" w:rsidRDefault="00D35392" w:rsidP="00D35392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2</w:t>
            </w:r>
          </w:p>
        </w:tc>
        <w:tc>
          <w:tcPr>
            <w:tcW w:w="970" w:type="dxa"/>
            <w:vAlign w:val="top"/>
          </w:tcPr>
          <w:p w14:paraId="3D99B820" w14:textId="62C40D17" w:rsidR="00D35392" w:rsidRDefault="00D35392" w:rsidP="00D35392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4D3972F9" w14:textId="65957F87" w:rsidR="00D35392" w:rsidRDefault="00D35392" w:rsidP="00D35392">
            <w:pPr>
              <w:pStyle w:val="TableText"/>
            </w:pPr>
            <w:r w:rsidRPr="00D108C7"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1B9CD158" w14:textId="77777777" w:rsidR="00D35392" w:rsidRDefault="00D35392" w:rsidP="00D35392">
            <w:pPr>
              <w:pStyle w:val="TableText"/>
            </w:pPr>
          </w:p>
        </w:tc>
      </w:tr>
      <w:tr w:rsidR="00E20968" w14:paraId="3B2B5107" w14:textId="700A058C" w:rsidTr="00840BF3">
        <w:tc>
          <w:tcPr>
            <w:tcW w:w="1134" w:type="dxa"/>
          </w:tcPr>
          <w:p w14:paraId="4028D631" w14:textId="5B9DB5E4" w:rsidR="00E20968" w:rsidRDefault="00E20968" w:rsidP="00E20968">
            <w:pPr>
              <w:pStyle w:val="TableText"/>
            </w:pPr>
            <w:r>
              <w:t>9</w:t>
            </w:r>
          </w:p>
        </w:tc>
        <w:tc>
          <w:tcPr>
            <w:tcW w:w="2268" w:type="dxa"/>
          </w:tcPr>
          <w:p w14:paraId="79ADE958" w14:textId="350F931B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_CLK</w:t>
            </w:r>
          </w:p>
        </w:tc>
        <w:tc>
          <w:tcPr>
            <w:tcW w:w="1843" w:type="dxa"/>
          </w:tcPr>
          <w:p w14:paraId="1FDDC31E" w14:textId="59AB0C6E" w:rsidR="00E20968" w:rsidRDefault="00E20968" w:rsidP="00E20968">
            <w:pPr>
              <w:pStyle w:val="TableText"/>
            </w:pPr>
            <w:r w:rsidRPr="002B3572">
              <w:t>GPIO_21</w:t>
            </w:r>
          </w:p>
        </w:tc>
        <w:tc>
          <w:tcPr>
            <w:tcW w:w="2126" w:type="dxa"/>
          </w:tcPr>
          <w:p w14:paraId="199309FA" w14:textId="0FBAFBDD" w:rsidR="00E20968" w:rsidRDefault="00E20968" w:rsidP="00E20968">
            <w:pPr>
              <w:pStyle w:val="TableText"/>
            </w:pPr>
            <w:r w:rsidRPr="006A0F24">
              <w:t>CP_UART_DSR_N</w:t>
            </w:r>
          </w:p>
        </w:tc>
        <w:tc>
          <w:tcPr>
            <w:tcW w:w="1660" w:type="dxa"/>
            <w:vAlign w:val="top"/>
          </w:tcPr>
          <w:p w14:paraId="3059541A" w14:textId="3A8D9715" w:rsidR="00E20968" w:rsidRDefault="00E20968" w:rsidP="00E20968">
            <w:pPr>
              <w:pStyle w:val="TableText"/>
            </w:pPr>
          </w:p>
        </w:tc>
        <w:tc>
          <w:tcPr>
            <w:tcW w:w="1056" w:type="dxa"/>
          </w:tcPr>
          <w:p w14:paraId="38F27883" w14:textId="15558CA7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49061860" w14:textId="0E019147" w:rsidR="00E20968" w:rsidRPr="001175CB" w:rsidRDefault="00E20968" w:rsidP="00E20968">
            <w:pPr>
              <w:pStyle w:val="TableText"/>
              <w:rPr>
                <w:rFonts w:eastAsia="宋体"/>
                <w:color w:val="000000"/>
              </w:rPr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9E1EC1A" w14:textId="32D1CCF9" w:rsidR="00E20968" w:rsidRDefault="00E20968" w:rsidP="00E20968">
            <w:pPr>
              <w:pStyle w:val="TableText"/>
            </w:pPr>
            <w:r w:rsidRPr="00291C7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B83B702" w14:textId="77777777" w:rsidR="00E20968" w:rsidRDefault="00E20968" w:rsidP="00E20968">
            <w:pPr>
              <w:pStyle w:val="TableText"/>
            </w:pPr>
          </w:p>
        </w:tc>
      </w:tr>
      <w:tr w:rsidR="00E20968" w14:paraId="5B1F9F5C" w14:textId="171097FA" w:rsidTr="00840BF3">
        <w:tc>
          <w:tcPr>
            <w:tcW w:w="1134" w:type="dxa"/>
          </w:tcPr>
          <w:p w14:paraId="07D03A23" w14:textId="4C57CA3D" w:rsidR="00E20968" w:rsidRDefault="00E20968" w:rsidP="00E20968">
            <w:pPr>
              <w:pStyle w:val="TableText"/>
            </w:pPr>
            <w:r>
              <w:lastRenderedPageBreak/>
              <w:t>10</w:t>
            </w:r>
          </w:p>
        </w:tc>
        <w:tc>
          <w:tcPr>
            <w:tcW w:w="2268" w:type="dxa"/>
          </w:tcPr>
          <w:p w14:paraId="5A52F3DB" w14:textId="318B45D5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_CS_N</w:t>
            </w:r>
          </w:p>
        </w:tc>
        <w:tc>
          <w:tcPr>
            <w:tcW w:w="1843" w:type="dxa"/>
          </w:tcPr>
          <w:p w14:paraId="3B61F9AB" w14:textId="733A1BBD" w:rsidR="00E20968" w:rsidRDefault="00E20968" w:rsidP="00E20968">
            <w:pPr>
              <w:pStyle w:val="TableText"/>
            </w:pPr>
            <w:r w:rsidRPr="002B3572">
              <w:t>GPIO_22</w:t>
            </w:r>
          </w:p>
        </w:tc>
        <w:tc>
          <w:tcPr>
            <w:tcW w:w="2126" w:type="dxa"/>
          </w:tcPr>
          <w:p w14:paraId="38B3D82F" w14:textId="0F5EA637" w:rsidR="00E20968" w:rsidRDefault="00E20968" w:rsidP="00E20968">
            <w:pPr>
              <w:pStyle w:val="TableText"/>
            </w:pPr>
            <w:r w:rsidRPr="006A0F24">
              <w:t>CP_UART_DTR_N</w:t>
            </w:r>
          </w:p>
        </w:tc>
        <w:tc>
          <w:tcPr>
            <w:tcW w:w="1660" w:type="dxa"/>
            <w:vAlign w:val="top"/>
          </w:tcPr>
          <w:p w14:paraId="7EFC383A" w14:textId="51A9F08A" w:rsidR="00E20968" w:rsidRDefault="00E20968" w:rsidP="00E20968">
            <w:pPr>
              <w:pStyle w:val="TableText"/>
            </w:pPr>
          </w:p>
        </w:tc>
        <w:tc>
          <w:tcPr>
            <w:tcW w:w="1056" w:type="dxa"/>
          </w:tcPr>
          <w:p w14:paraId="66794C5A" w14:textId="6D2F0384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56730B42" w14:textId="3FA6DE08" w:rsidR="00E20968" w:rsidRPr="001175CB" w:rsidRDefault="00E20968" w:rsidP="00E20968">
            <w:pPr>
              <w:pStyle w:val="TableText"/>
              <w:rPr>
                <w:rFonts w:eastAsia="宋体"/>
                <w:color w:val="000000"/>
              </w:rPr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1683D8C4" w14:textId="35B14A3B" w:rsidR="00E20968" w:rsidRDefault="00E20968" w:rsidP="00E20968">
            <w:pPr>
              <w:pStyle w:val="TableText"/>
            </w:pPr>
            <w:r w:rsidRPr="00291C7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72A319E6" w14:textId="77777777" w:rsidR="00E20968" w:rsidRDefault="00E20968" w:rsidP="00E20968">
            <w:pPr>
              <w:pStyle w:val="TableText"/>
            </w:pPr>
          </w:p>
        </w:tc>
      </w:tr>
      <w:tr w:rsidR="00E20968" w14:paraId="66898C0D" w14:textId="762582B7" w:rsidTr="00840BF3">
        <w:tc>
          <w:tcPr>
            <w:tcW w:w="1134" w:type="dxa"/>
          </w:tcPr>
          <w:p w14:paraId="67316330" w14:textId="5EF65AE7" w:rsidR="00E20968" w:rsidRDefault="00E20968" w:rsidP="00E20968">
            <w:pPr>
              <w:pStyle w:val="TableText"/>
            </w:pPr>
            <w:r>
              <w:t>11</w:t>
            </w:r>
          </w:p>
        </w:tc>
        <w:tc>
          <w:tcPr>
            <w:tcW w:w="2268" w:type="dxa"/>
          </w:tcPr>
          <w:p w14:paraId="6CB70F50" w14:textId="4702B9BF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_MISO</w:t>
            </w:r>
          </w:p>
        </w:tc>
        <w:tc>
          <w:tcPr>
            <w:tcW w:w="1843" w:type="dxa"/>
          </w:tcPr>
          <w:p w14:paraId="45D358F6" w14:textId="3429BCA1" w:rsidR="00E20968" w:rsidRDefault="00E20968" w:rsidP="00E20968">
            <w:pPr>
              <w:pStyle w:val="TableText"/>
            </w:pPr>
            <w:r w:rsidRPr="002B3572">
              <w:t>GPIO_23</w:t>
            </w:r>
          </w:p>
        </w:tc>
        <w:tc>
          <w:tcPr>
            <w:tcW w:w="2126" w:type="dxa"/>
          </w:tcPr>
          <w:p w14:paraId="5808BA98" w14:textId="7BDC63AB" w:rsidR="00E20968" w:rsidRDefault="00E20968" w:rsidP="00E20968">
            <w:pPr>
              <w:pStyle w:val="TableText"/>
            </w:pPr>
            <w:r w:rsidRPr="006A0F24">
              <w:t>CP_UART_RI_N</w:t>
            </w:r>
          </w:p>
        </w:tc>
        <w:tc>
          <w:tcPr>
            <w:tcW w:w="1660" w:type="dxa"/>
            <w:vAlign w:val="top"/>
          </w:tcPr>
          <w:p w14:paraId="5A51232D" w14:textId="7F7DB160" w:rsidR="00E20968" w:rsidRDefault="00E20968" w:rsidP="00E20968">
            <w:pPr>
              <w:pStyle w:val="TableText"/>
            </w:pPr>
          </w:p>
        </w:tc>
        <w:tc>
          <w:tcPr>
            <w:tcW w:w="1056" w:type="dxa"/>
          </w:tcPr>
          <w:p w14:paraId="61EB4244" w14:textId="7FA0B524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195A1DDF" w14:textId="535216EB" w:rsidR="00E20968" w:rsidRPr="001175CB" w:rsidRDefault="00E20968" w:rsidP="00E20968">
            <w:pPr>
              <w:pStyle w:val="TableText"/>
              <w:rPr>
                <w:rFonts w:eastAsia="宋体"/>
                <w:color w:val="000000"/>
              </w:rPr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138AE75" w14:textId="6D798C7D" w:rsidR="00E20968" w:rsidRDefault="00E20968" w:rsidP="00E20968">
            <w:pPr>
              <w:pStyle w:val="TableText"/>
            </w:pPr>
            <w:r w:rsidRPr="00291C7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1814918E" w14:textId="77777777" w:rsidR="00E20968" w:rsidRDefault="00E20968" w:rsidP="00E20968">
            <w:pPr>
              <w:pStyle w:val="TableText"/>
            </w:pPr>
          </w:p>
        </w:tc>
      </w:tr>
      <w:tr w:rsidR="00E20968" w14:paraId="62BF70B4" w14:textId="6820BDCA" w:rsidTr="00840BF3">
        <w:tc>
          <w:tcPr>
            <w:tcW w:w="1134" w:type="dxa"/>
          </w:tcPr>
          <w:p w14:paraId="45CECEDA" w14:textId="2C0A3A78" w:rsidR="00E20968" w:rsidRDefault="00E20968" w:rsidP="00E20968">
            <w:pPr>
              <w:pStyle w:val="TableText"/>
            </w:pPr>
            <w:r>
              <w:t>12</w:t>
            </w:r>
          </w:p>
        </w:tc>
        <w:tc>
          <w:tcPr>
            <w:tcW w:w="2268" w:type="dxa"/>
          </w:tcPr>
          <w:p w14:paraId="29E24BE7" w14:textId="4E9CA529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_MOSI</w:t>
            </w:r>
          </w:p>
        </w:tc>
        <w:tc>
          <w:tcPr>
            <w:tcW w:w="1843" w:type="dxa"/>
          </w:tcPr>
          <w:p w14:paraId="69869410" w14:textId="18AE15AB" w:rsidR="00E20968" w:rsidRDefault="00E20968" w:rsidP="00E20968">
            <w:pPr>
              <w:pStyle w:val="TableText"/>
            </w:pPr>
            <w:r w:rsidRPr="002B3572">
              <w:t>GPIO_24</w:t>
            </w:r>
          </w:p>
        </w:tc>
        <w:tc>
          <w:tcPr>
            <w:tcW w:w="2126" w:type="dxa"/>
          </w:tcPr>
          <w:p w14:paraId="6AEB1E06" w14:textId="00C37DAE" w:rsidR="00E20968" w:rsidRDefault="00E20968" w:rsidP="00E20968">
            <w:pPr>
              <w:pStyle w:val="TableText"/>
            </w:pPr>
            <w:r w:rsidRPr="006A0F24">
              <w:t>CP_UART_DCD_N</w:t>
            </w:r>
          </w:p>
        </w:tc>
        <w:tc>
          <w:tcPr>
            <w:tcW w:w="1660" w:type="dxa"/>
            <w:vAlign w:val="top"/>
          </w:tcPr>
          <w:p w14:paraId="4AEE2C56" w14:textId="140AA883" w:rsidR="00E20968" w:rsidRDefault="00E20968" w:rsidP="00E20968">
            <w:pPr>
              <w:pStyle w:val="TableText"/>
            </w:pPr>
          </w:p>
        </w:tc>
        <w:tc>
          <w:tcPr>
            <w:tcW w:w="1056" w:type="dxa"/>
          </w:tcPr>
          <w:p w14:paraId="58EBC1D1" w14:textId="0F46247E" w:rsidR="00E20968" w:rsidRDefault="00E20968" w:rsidP="00E20968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67774FA8" w14:textId="10F2B790" w:rsidR="00E20968" w:rsidRPr="001175CB" w:rsidRDefault="00E20968" w:rsidP="00E20968">
            <w:pPr>
              <w:pStyle w:val="TableText"/>
              <w:rPr>
                <w:rFonts w:eastAsia="宋体"/>
                <w:color w:val="000000"/>
              </w:rPr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6737CCFA" w14:textId="6B0F91D7" w:rsidR="00E20968" w:rsidRDefault="00E20968" w:rsidP="00E20968">
            <w:pPr>
              <w:pStyle w:val="TableText"/>
            </w:pPr>
            <w:r w:rsidRPr="00291C7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B1DD9FB" w14:textId="77777777" w:rsidR="00E20968" w:rsidRDefault="00E20968" w:rsidP="00E20968">
            <w:pPr>
              <w:pStyle w:val="TableText"/>
            </w:pPr>
          </w:p>
        </w:tc>
      </w:tr>
      <w:tr w:rsidR="00D005E4" w14:paraId="5F08E5E2" w14:textId="534045BA" w:rsidTr="00196301">
        <w:tc>
          <w:tcPr>
            <w:tcW w:w="1134" w:type="dxa"/>
          </w:tcPr>
          <w:p w14:paraId="65539A15" w14:textId="4A8F0CF1" w:rsidR="00D005E4" w:rsidRDefault="00D005E4" w:rsidP="00D005E4">
            <w:pPr>
              <w:pStyle w:val="TableText"/>
            </w:pPr>
            <w:r w:rsidRPr="00363A02">
              <w:t>13</w:t>
            </w:r>
          </w:p>
        </w:tc>
        <w:tc>
          <w:tcPr>
            <w:tcW w:w="2268" w:type="dxa"/>
          </w:tcPr>
          <w:p w14:paraId="77C37202" w14:textId="77777777" w:rsidR="00D005E4" w:rsidRDefault="00D005E4" w:rsidP="00D005E4">
            <w:pPr>
              <w:pStyle w:val="TableText"/>
            </w:pPr>
            <w:r w:rsidRPr="00363A02">
              <w:t>RGMII_TX_EN/</w:t>
            </w:r>
          </w:p>
          <w:p w14:paraId="534AF8A9" w14:textId="1FF9B1B0" w:rsidR="00D005E4" w:rsidRDefault="00D005E4" w:rsidP="00D005E4">
            <w:pPr>
              <w:pStyle w:val="TableText"/>
            </w:pPr>
            <w:r w:rsidRPr="00363A02">
              <w:t>RING</w:t>
            </w:r>
          </w:p>
        </w:tc>
        <w:tc>
          <w:tcPr>
            <w:tcW w:w="1843" w:type="dxa"/>
          </w:tcPr>
          <w:p w14:paraId="7E324DD9" w14:textId="5CA0E987" w:rsidR="00D005E4" w:rsidRDefault="00D005E4" w:rsidP="00D005E4">
            <w:pPr>
              <w:pStyle w:val="TableText"/>
            </w:pPr>
            <w:r w:rsidRPr="00363A02">
              <w:t>GPIO_15</w:t>
            </w:r>
          </w:p>
        </w:tc>
        <w:tc>
          <w:tcPr>
            <w:tcW w:w="2126" w:type="dxa"/>
          </w:tcPr>
          <w:p w14:paraId="6AE17198" w14:textId="50ADA60C" w:rsidR="00D005E4" w:rsidRDefault="00D005E4" w:rsidP="00D005E4">
            <w:pPr>
              <w:pStyle w:val="TableText"/>
            </w:pPr>
            <w:r w:rsidRPr="00363A02">
              <w:t>RMII_TX_EN</w:t>
            </w:r>
          </w:p>
        </w:tc>
        <w:tc>
          <w:tcPr>
            <w:tcW w:w="1660" w:type="dxa"/>
          </w:tcPr>
          <w:p w14:paraId="46A358E7" w14:textId="43B4E233" w:rsidR="00D005E4" w:rsidRDefault="00D005E4" w:rsidP="00D005E4">
            <w:pPr>
              <w:pStyle w:val="TableText"/>
            </w:pPr>
            <w:r w:rsidRPr="002F036E">
              <w:t>SPI2_MOSI</w:t>
            </w:r>
          </w:p>
        </w:tc>
        <w:tc>
          <w:tcPr>
            <w:tcW w:w="1056" w:type="dxa"/>
          </w:tcPr>
          <w:p w14:paraId="65CFC67B" w14:textId="5CC41D2D" w:rsidR="00D005E4" w:rsidRDefault="00D005E4" w:rsidP="00D005E4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6EFE5D09" w14:textId="1C9BDACF" w:rsidR="00D005E4" w:rsidRDefault="00D005E4" w:rsidP="00D005E4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D</w:t>
            </w:r>
          </w:p>
        </w:tc>
        <w:tc>
          <w:tcPr>
            <w:tcW w:w="1276" w:type="dxa"/>
          </w:tcPr>
          <w:p w14:paraId="2F4401E1" w14:textId="02FAA59C" w:rsidR="00D005E4" w:rsidRDefault="00D005E4" w:rsidP="00D005E4">
            <w:pPr>
              <w:pStyle w:val="TableText"/>
            </w:pPr>
            <w:r>
              <w:t>Y</w:t>
            </w:r>
          </w:p>
        </w:tc>
        <w:tc>
          <w:tcPr>
            <w:tcW w:w="1670" w:type="dxa"/>
          </w:tcPr>
          <w:p w14:paraId="63BFDEB7" w14:textId="77777777" w:rsidR="00D005E4" w:rsidRDefault="00D005E4" w:rsidP="00D005E4">
            <w:pPr>
              <w:pStyle w:val="TableText"/>
            </w:pPr>
          </w:p>
        </w:tc>
      </w:tr>
      <w:tr w:rsidR="00583B1D" w14:paraId="5E58A93A" w14:textId="52CFECC5" w:rsidTr="00840BF3">
        <w:tc>
          <w:tcPr>
            <w:tcW w:w="1134" w:type="dxa"/>
          </w:tcPr>
          <w:p w14:paraId="73680470" w14:textId="77C002E4" w:rsidR="00583B1D" w:rsidRDefault="00583B1D" w:rsidP="00583B1D">
            <w:pPr>
              <w:pStyle w:val="TableText"/>
            </w:pPr>
            <w:r w:rsidRPr="005D394F">
              <w:t>15</w:t>
            </w:r>
          </w:p>
        </w:tc>
        <w:tc>
          <w:tcPr>
            <w:tcW w:w="2268" w:type="dxa"/>
          </w:tcPr>
          <w:p w14:paraId="787F27C2" w14:textId="525B6B9B" w:rsidR="00583B1D" w:rsidRDefault="00583B1D" w:rsidP="00583B1D">
            <w:pPr>
              <w:pStyle w:val="TableText"/>
            </w:pPr>
            <w:r w:rsidRPr="005D394F">
              <w:t>RGMII_TX_D1</w:t>
            </w:r>
          </w:p>
        </w:tc>
        <w:tc>
          <w:tcPr>
            <w:tcW w:w="1843" w:type="dxa"/>
          </w:tcPr>
          <w:p w14:paraId="41252D0C" w14:textId="567718A6" w:rsidR="00583B1D" w:rsidRDefault="00583B1D" w:rsidP="00583B1D">
            <w:pPr>
              <w:pStyle w:val="TableText"/>
            </w:pPr>
            <w:r w:rsidRPr="005D394F">
              <w:t>GPIO_07</w:t>
            </w:r>
          </w:p>
        </w:tc>
        <w:tc>
          <w:tcPr>
            <w:tcW w:w="2126" w:type="dxa"/>
          </w:tcPr>
          <w:p w14:paraId="4A3DEAAB" w14:textId="286F4891" w:rsidR="00583B1D" w:rsidRDefault="00583B1D" w:rsidP="00583B1D">
            <w:pPr>
              <w:pStyle w:val="TableText"/>
            </w:pPr>
            <w:r w:rsidRPr="005D394F">
              <w:t>RMII_TX_D1</w:t>
            </w:r>
          </w:p>
        </w:tc>
        <w:tc>
          <w:tcPr>
            <w:tcW w:w="1660" w:type="dxa"/>
            <w:vAlign w:val="top"/>
          </w:tcPr>
          <w:p w14:paraId="3C923F6D" w14:textId="590703CB" w:rsidR="00583B1D" w:rsidRDefault="00583B1D" w:rsidP="00583B1D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44607CA2" w14:textId="7C51B4D4" w:rsidR="00583B1D" w:rsidRDefault="00583B1D" w:rsidP="00583B1D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449A3CE0" w14:textId="548679C1" w:rsidR="00583B1D" w:rsidRDefault="00583B1D" w:rsidP="00583B1D">
            <w:pPr>
              <w:pStyle w:val="TableText"/>
            </w:pPr>
            <w:r w:rsidRPr="00600B4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6C1E3809" w14:textId="5050CA53" w:rsidR="00583B1D" w:rsidRDefault="00583B1D" w:rsidP="00583B1D">
            <w:pPr>
              <w:pStyle w:val="TableText"/>
            </w:pPr>
            <w:r w:rsidRPr="00C3781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0DBB16B0" w14:textId="77777777" w:rsidR="00583B1D" w:rsidRDefault="00583B1D" w:rsidP="00583B1D">
            <w:pPr>
              <w:pStyle w:val="TableText"/>
            </w:pPr>
          </w:p>
        </w:tc>
      </w:tr>
      <w:tr w:rsidR="00583B1D" w14:paraId="4D5F092A" w14:textId="5D621E99" w:rsidTr="00840BF3">
        <w:tc>
          <w:tcPr>
            <w:tcW w:w="1134" w:type="dxa"/>
          </w:tcPr>
          <w:p w14:paraId="0A610EEF" w14:textId="4CEEFB8B" w:rsidR="00583B1D" w:rsidRDefault="00583B1D" w:rsidP="00583B1D">
            <w:pPr>
              <w:pStyle w:val="TableText"/>
            </w:pPr>
            <w:r>
              <w:rPr>
                <w:rFonts w:hint="eastAsia"/>
              </w:rPr>
              <w:t>16</w:t>
            </w:r>
          </w:p>
        </w:tc>
        <w:tc>
          <w:tcPr>
            <w:tcW w:w="2268" w:type="dxa"/>
          </w:tcPr>
          <w:p w14:paraId="488699C6" w14:textId="0D45E1AA" w:rsidR="00583B1D" w:rsidRDefault="00583B1D" w:rsidP="00583B1D">
            <w:pPr>
              <w:pStyle w:val="TableText"/>
            </w:pPr>
            <w:r w:rsidRPr="005D394F">
              <w:t>RGMII_TX_D0</w:t>
            </w:r>
          </w:p>
        </w:tc>
        <w:tc>
          <w:tcPr>
            <w:tcW w:w="1843" w:type="dxa"/>
          </w:tcPr>
          <w:p w14:paraId="6EC62E8C" w14:textId="57270D9C" w:rsidR="00583B1D" w:rsidRDefault="00583B1D" w:rsidP="00583B1D">
            <w:pPr>
              <w:pStyle w:val="TableText"/>
            </w:pPr>
            <w:r w:rsidRPr="005D394F">
              <w:t>GPIO_06</w:t>
            </w:r>
          </w:p>
        </w:tc>
        <w:tc>
          <w:tcPr>
            <w:tcW w:w="2126" w:type="dxa"/>
          </w:tcPr>
          <w:p w14:paraId="43F4A719" w14:textId="5E5E0BC8" w:rsidR="00583B1D" w:rsidRDefault="00583B1D" w:rsidP="00583B1D">
            <w:pPr>
              <w:pStyle w:val="TableText"/>
            </w:pPr>
            <w:r w:rsidRPr="005D394F">
              <w:t>RMII_TX_D0</w:t>
            </w:r>
          </w:p>
        </w:tc>
        <w:tc>
          <w:tcPr>
            <w:tcW w:w="1660" w:type="dxa"/>
            <w:vAlign w:val="top"/>
          </w:tcPr>
          <w:p w14:paraId="513EED69" w14:textId="7D2958FC" w:rsidR="00583B1D" w:rsidRDefault="00583B1D" w:rsidP="00583B1D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1BBB35D6" w14:textId="6593143C" w:rsidR="00583B1D" w:rsidRDefault="00583B1D" w:rsidP="00583B1D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780D1EB7" w14:textId="45F9B2A3" w:rsidR="00583B1D" w:rsidRDefault="00583B1D" w:rsidP="00583B1D">
            <w:pPr>
              <w:pStyle w:val="TableText"/>
            </w:pPr>
            <w:r w:rsidRPr="00600B4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2A6059BA" w14:textId="466EB9B4" w:rsidR="00583B1D" w:rsidRDefault="00583B1D" w:rsidP="00583B1D">
            <w:pPr>
              <w:pStyle w:val="TableText"/>
            </w:pPr>
            <w:r w:rsidRPr="00C3781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183CCA6C" w14:textId="77777777" w:rsidR="00583B1D" w:rsidRDefault="00583B1D" w:rsidP="00583B1D">
            <w:pPr>
              <w:pStyle w:val="TableText"/>
            </w:pPr>
          </w:p>
        </w:tc>
      </w:tr>
      <w:tr w:rsidR="00583B1D" w14:paraId="198C52DD" w14:textId="6F2E47DB" w:rsidTr="00840BF3">
        <w:tc>
          <w:tcPr>
            <w:tcW w:w="1134" w:type="dxa"/>
          </w:tcPr>
          <w:p w14:paraId="51EF6CDE" w14:textId="0C2F8485" w:rsidR="00583B1D" w:rsidRDefault="00583B1D" w:rsidP="00583B1D">
            <w:pPr>
              <w:pStyle w:val="TableText"/>
            </w:pPr>
            <w:r w:rsidRPr="00500562">
              <w:t>18</w:t>
            </w:r>
          </w:p>
        </w:tc>
        <w:tc>
          <w:tcPr>
            <w:tcW w:w="2268" w:type="dxa"/>
          </w:tcPr>
          <w:p w14:paraId="69306DF7" w14:textId="13D5B21B" w:rsidR="00583B1D" w:rsidRDefault="00583B1D" w:rsidP="00583B1D">
            <w:pPr>
              <w:pStyle w:val="TableText"/>
            </w:pPr>
            <w:r w:rsidRPr="00B540DD">
              <w:t>RGMII_RX_D1</w:t>
            </w:r>
          </w:p>
        </w:tc>
        <w:tc>
          <w:tcPr>
            <w:tcW w:w="1843" w:type="dxa"/>
          </w:tcPr>
          <w:p w14:paraId="01F79D76" w14:textId="3715325E" w:rsidR="00583B1D" w:rsidRDefault="00583B1D" w:rsidP="00583B1D">
            <w:pPr>
              <w:pStyle w:val="TableText"/>
            </w:pPr>
            <w:r w:rsidRPr="00B540DD">
              <w:t>GPIO_02</w:t>
            </w:r>
          </w:p>
        </w:tc>
        <w:tc>
          <w:tcPr>
            <w:tcW w:w="2126" w:type="dxa"/>
          </w:tcPr>
          <w:p w14:paraId="13606D98" w14:textId="38860CF9" w:rsidR="00583B1D" w:rsidRDefault="00583B1D" w:rsidP="00583B1D">
            <w:pPr>
              <w:pStyle w:val="TableText"/>
            </w:pPr>
            <w:r w:rsidRPr="00B540DD">
              <w:t>RMII_RX_D1</w:t>
            </w:r>
          </w:p>
        </w:tc>
        <w:tc>
          <w:tcPr>
            <w:tcW w:w="1660" w:type="dxa"/>
            <w:vAlign w:val="top"/>
          </w:tcPr>
          <w:p w14:paraId="47FF2998" w14:textId="3647BE5F" w:rsidR="00583B1D" w:rsidRDefault="00583B1D" w:rsidP="00583B1D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75591CC3" w14:textId="567C3F4D" w:rsidR="00583B1D" w:rsidRDefault="00583B1D" w:rsidP="00583B1D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76B14CB0" w14:textId="1746E2AC" w:rsidR="00583B1D" w:rsidRDefault="00583B1D" w:rsidP="00583B1D">
            <w:pPr>
              <w:pStyle w:val="TableText"/>
            </w:pPr>
            <w:r w:rsidRPr="00600B4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AD7F2DA" w14:textId="20D70948" w:rsidR="00583B1D" w:rsidRDefault="00583B1D" w:rsidP="00583B1D">
            <w:pPr>
              <w:pStyle w:val="TableText"/>
            </w:pPr>
            <w:r w:rsidRPr="00C3781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5D87865B" w14:textId="77777777" w:rsidR="00583B1D" w:rsidRDefault="00583B1D" w:rsidP="00583B1D">
            <w:pPr>
              <w:pStyle w:val="TableText"/>
            </w:pPr>
          </w:p>
        </w:tc>
      </w:tr>
      <w:tr w:rsidR="00583B1D" w14:paraId="7AD434D3" w14:textId="1AE2F6C9" w:rsidTr="00840BF3">
        <w:tc>
          <w:tcPr>
            <w:tcW w:w="1134" w:type="dxa"/>
          </w:tcPr>
          <w:p w14:paraId="24FFA28A" w14:textId="019C5764" w:rsidR="00583B1D" w:rsidRDefault="00583B1D" w:rsidP="00583B1D">
            <w:pPr>
              <w:pStyle w:val="TableText"/>
            </w:pPr>
            <w:r w:rsidRPr="00500562">
              <w:t>19</w:t>
            </w:r>
          </w:p>
        </w:tc>
        <w:tc>
          <w:tcPr>
            <w:tcW w:w="2268" w:type="dxa"/>
          </w:tcPr>
          <w:p w14:paraId="7E0B414D" w14:textId="7AA026AB" w:rsidR="00583B1D" w:rsidRDefault="00583B1D" w:rsidP="00583B1D">
            <w:pPr>
              <w:pStyle w:val="TableText"/>
            </w:pPr>
            <w:r w:rsidRPr="00B540DD">
              <w:t>RGMII_RX_D0</w:t>
            </w:r>
          </w:p>
        </w:tc>
        <w:tc>
          <w:tcPr>
            <w:tcW w:w="1843" w:type="dxa"/>
          </w:tcPr>
          <w:p w14:paraId="10D51785" w14:textId="466DED32" w:rsidR="00583B1D" w:rsidRDefault="00583B1D" w:rsidP="00583B1D">
            <w:pPr>
              <w:pStyle w:val="TableText"/>
            </w:pPr>
            <w:r w:rsidRPr="00B540DD">
              <w:t>GPIO_01</w:t>
            </w:r>
          </w:p>
        </w:tc>
        <w:tc>
          <w:tcPr>
            <w:tcW w:w="2126" w:type="dxa"/>
          </w:tcPr>
          <w:p w14:paraId="59F3F632" w14:textId="1D72287D" w:rsidR="00583B1D" w:rsidRDefault="00583B1D" w:rsidP="00583B1D">
            <w:pPr>
              <w:pStyle w:val="TableText"/>
            </w:pPr>
            <w:r w:rsidRPr="00B540DD">
              <w:t>RMII_RX_D0</w:t>
            </w:r>
          </w:p>
        </w:tc>
        <w:tc>
          <w:tcPr>
            <w:tcW w:w="1660" w:type="dxa"/>
            <w:vAlign w:val="top"/>
          </w:tcPr>
          <w:p w14:paraId="40DEBAFC" w14:textId="795F220B" w:rsidR="00583B1D" w:rsidRDefault="00583B1D" w:rsidP="00583B1D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7F38D4CC" w14:textId="77955053" w:rsidR="00583B1D" w:rsidRDefault="00583B1D" w:rsidP="00583B1D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424880E2" w14:textId="15729097" w:rsidR="00583B1D" w:rsidRDefault="00583B1D" w:rsidP="00583B1D">
            <w:pPr>
              <w:pStyle w:val="TableText"/>
            </w:pPr>
            <w:r w:rsidRPr="00600B4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728531CB" w14:textId="748BCF4B" w:rsidR="00583B1D" w:rsidRDefault="00583B1D" w:rsidP="00583B1D">
            <w:pPr>
              <w:pStyle w:val="TableText"/>
            </w:pPr>
            <w:r w:rsidRPr="00C3781D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10223392" w14:textId="77777777" w:rsidR="00583B1D" w:rsidRDefault="00583B1D" w:rsidP="00583B1D">
            <w:pPr>
              <w:pStyle w:val="TableText"/>
            </w:pPr>
          </w:p>
        </w:tc>
      </w:tr>
      <w:tr w:rsidR="005718B9" w14:paraId="436BAD43" w14:textId="0B212482" w:rsidTr="00840BF3">
        <w:tc>
          <w:tcPr>
            <w:tcW w:w="1134" w:type="dxa"/>
          </w:tcPr>
          <w:p w14:paraId="39FB7B10" w14:textId="7E246F3E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21</w:t>
            </w:r>
          </w:p>
        </w:tc>
        <w:tc>
          <w:tcPr>
            <w:tcW w:w="2268" w:type="dxa"/>
          </w:tcPr>
          <w:p w14:paraId="7FACEAC0" w14:textId="0BFDDA2D" w:rsidR="005718B9" w:rsidRDefault="005718B9" w:rsidP="005718B9">
            <w:pPr>
              <w:pStyle w:val="TableText"/>
            </w:pPr>
            <w:r w:rsidRPr="002C738D">
              <w:t>RGMII_RX_CLK</w:t>
            </w:r>
          </w:p>
        </w:tc>
        <w:tc>
          <w:tcPr>
            <w:tcW w:w="1843" w:type="dxa"/>
          </w:tcPr>
          <w:p w14:paraId="27B6D511" w14:textId="177FE56F" w:rsidR="005718B9" w:rsidRDefault="005718B9" w:rsidP="005718B9">
            <w:pPr>
              <w:pStyle w:val="TableText"/>
            </w:pPr>
            <w:r w:rsidRPr="002C738D">
              <w:t>GPIO_03</w:t>
            </w:r>
          </w:p>
        </w:tc>
        <w:tc>
          <w:tcPr>
            <w:tcW w:w="2126" w:type="dxa"/>
          </w:tcPr>
          <w:p w14:paraId="2C18B6D5" w14:textId="041D1C3E" w:rsidR="005718B9" w:rsidRDefault="005718B9" w:rsidP="005718B9">
            <w:pPr>
              <w:pStyle w:val="TableText"/>
            </w:pPr>
            <w:r w:rsidRPr="002C738D">
              <w:t>RMII_CLK</w:t>
            </w:r>
          </w:p>
        </w:tc>
        <w:tc>
          <w:tcPr>
            <w:tcW w:w="1660" w:type="dxa"/>
          </w:tcPr>
          <w:p w14:paraId="21699862" w14:textId="77777777" w:rsidR="005718B9" w:rsidRDefault="005718B9" w:rsidP="005718B9">
            <w:pPr>
              <w:pStyle w:val="TableText"/>
            </w:pPr>
          </w:p>
        </w:tc>
        <w:tc>
          <w:tcPr>
            <w:tcW w:w="1056" w:type="dxa"/>
          </w:tcPr>
          <w:p w14:paraId="4B2AD20F" w14:textId="5947B1A3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44C96AA2" w14:textId="2E76AA02" w:rsidR="005718B9" w:rsidRDefault="005718B9" w:rsidP="005718B9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1276" w:type="dxa"/>
            <w:vAlign w:val="top"/>
          </w:tcPr>
          <w:p w14:paraId="7E0C92E1" w14:textId="01007AEF" w:rsidR="005718B9" w:rsidRDefault="005718B9" w:rsidP="005718B9">
            <w:pPr>
              <w:pStyle w:val="TableText"/>
            </w:pPr>
            <w:r w:rsidRPr="00D5165B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1182591C" w14:textId="77777777" w:rsidR="005718B9" w:rsidRDefault="005718B9" w:rsidP="005718B9">
            <w:pPr>
              <w:pStyle w:val="TableText"/>
            </w:pPr>
          </w:p>
        </w:tc>
      </w:tr>
      <w:tr w:rsidR="005718B9" w14:paraId="632401B6" w14:textId="50A13E65" w:rsidTr="00840BF3">
        <w:tc>
          <w:tcPr>
            <w:tcW w:w="1134" w:type="dxa"/>
          </w:tcPr>
          <w:p w14:paraId="14E2AFFF" w14:textId="56CCAC43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22</w:t>
            </w:r>
          </w:p>
        </w:tc>
        <w:tc>
          <w:tcPr>
            <w:tcW w:w="2268" w:type="dxa"/>
          </w:tcPr>
          <w:p w14:paraId="57867625" w14:textId="71B624F2" w:rsidR="005718B9" w:rsidRDefault="005718B9" w:rsidP="005718B9">
            <w:pPr>
              <w:pStyle w:val="TableText"/>
            </w:pPr>
            <w:r w:rsidRPr="00105177">
              <w:t>MDIO_CLK</w:t>
            </w:r>
          </w:p>
        </w:tc>
        <w:tc>
          <w:tcPr>
            <w:tcW w:w="1843" w:type="dxa"/>
          </w:tcPr>
          <w:p w14:paraId="5C6F3F3C" w14:textId="72EE3EC4" w:rsidR="005718B9" w:rsidRDefault="005718B9" w:rsidP="005718B9">
            <w:pPr>
              <w:pStyle w:val="TableText"/>
            </w:pPr>
            <w:r w:rsidRPr="00105177">
              <w:t>GPIO_16</w:t>
            </w:r>
          </w:p>
        </w:tc>
        <w:tc>
          <w:tcPr>
            <w:tcW w:w="2126" w:type="dxa"/>
          </w:tcPr>
          <w:p w14:paraId="32D9B9D0" w14:textId="6F948426" w:rsidR="005718B9" w:rsidRDefault="005718B9" w:rsidP="005718B9">
            <w:pPr>
              <w:pStyle w:val="TableText"/>
            </w:pPr>
          </w:p>
        </w:tc>
        <w:tc>
          <w:tcPr>
            <w:tcW w:w="1660" w:type="dxa"/>
          </w:tcPr>
          <w:p w14:paraId="21D471E6" w14:textId="2F9E93E0" w:rsidR="005718B9" w:rsidRDefault="005718B9" w:rsidP="005718B9">
            <w:pPr>
              <w:pStyle w:val="TableText"/>
            </w:pPr>
            <w:r w:rsidRPr="00105177">
              <w:t>SPI2_CLK</w:t>
            </w:r>
          </w:p>
        </w:tc>
        <w:tc>
          <w:tcPr>
            <w:tcW w:w="1056" w:type="dxa"/>
            <w:vAlign w:val="top"/>
          </w:tcPr>
          <w:p w14:paraId="65BA324F" w14:textId="5E85E473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3328E10F" w14:textId="5199EF3C" w:rsidR="005718B9" w:rsidRDefault="005718B9" w:rsidP="005718B9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PD</w:t>
            </w:r>
          </w:p>
        </w:tc>
        <w:tc>
          <w:tcPr>
            <w:tcW w:w="1276" w:type="dxa"/>
            <w:vAlign w:val="top"/>
          </w:tcPr>
          <w:p w14:paraId="424EC68E" w14:textId="0A78E67D" w:rsidR="005718B9" w:rsidRDefault="005718B9" w:rsidP="005718B9">
            <w:pPr>
              <w:pStyle w:val="TableText"/>
            </w:pPr>
            <w:r w:rsidRPr="00D5165B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54E37D82" w14:textId="77777777" w:rsidR="005718B9" w:rsidRDefault="005718B9" w:rsidP="005718B9">
            <w:pPr>
              <w:pStyle w:val="TableText"/>
            </w:pPr>
          </w:p>
        </w:tc>
      </w:tr>
      <w:tr w:rsidR="005718B9" w14:paraId="6B05B0C8" w14:textId="3652D5BE" w:rsidTr="00840BF3">
        <w:tc>
          <w:tcPr>
            <w:tcW w:w="1134" w:type="dxa"/>
          </w:tcPr>
          <w:p w14:paraId="776291EF" w14:textId="04F9613B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23</w:t>
            </w:r>
          </w:p>
        </w:tc>
        <w:tc>
          <w:tcPr>
            <w:tcW w:w="2268" w:type="dxa"/>
          </w:tcPr>
          <w:p w14:paraId="1B857078" w14:textId="57D7A4AC" w:rsidR="005718B9" w:rsidRDefault="005718B9" w:rsidP="005718B9">
            <w:pPr>
              <w:pStyle w:val="TableText"/>
            </w:pPr>
            <w:r w:rsidRPr="00122006">
              <w:t>MDIO_DATA</w:t>
            </w:r>
          </w:p>
        </w:tc>
        <w:tc>
          <w:tcPr>
            <w:tcW w:w="1843" w:type="dxa"/>
          </w:tcPr>
          <w:p w14:paraId="69385BC5" w14:textId="6D2EFBAA" w:rsidR="005718B9" w:rsidRDefault="005718B9" w:rsidP="005718B9">
            <w:pPr>
              <w:pStyle w:val="TableText"/>
            </w:pPr>
            <w:r w:rsidRPr="00122006">
              <w:t>GPIO_17</w:t>
            </w:r>
          </w:p>
        </w:tc>
        <w:tc>
          <w:tcPr>
            <w:tcW w:w="2126" w:type="dxa"/>
          </w:tcPr>
          <w:p w14:paraId="32258CE7" w14:textId="37C11CAA" w:rsidR="005718B9" w:rsidRDefault="005718B9" w:rsidP="005718B9">
            <w:pPr>
              <w:pStyle w:val="TableText"/>
            </w:pPr>
          </w:p>
        </w:tc>
        <w:tc>
          <w:tcPr>
            <w:tcW w:w="1660" w:type="dxa"/>
          </w:tcPr>
          <w:p w14:paraId="361C2AEB" w14:textId="1CFE1418" w:rsidR="005718B9" w:rsidRDefault="005718B9" w:rsidP="005718B9">
            <w:pPr>
              <w:pStyle w:val="TableText"/>
            </w:pPr>
            <w:r w:rsidRPr="00122006">
              <w:t>SPI2_CS_N</w:t>
            </w:r>
          </w:p>
        </w:tc>
        <w:tc>
          <w:tcPr>
            <w:tcW w:w="1056" w:type="dxa"/>
            <w:vAlign w:val="top"/>
          </w:tcPr>
          <w:p w14:paraId="659B48D1" w14:textId="197BBA60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11455E08" w14:textId="3AA9A5BB" w:rsidR="005718B9" w:rsidRDefault="005718B9" w:rsidP="005718B9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2D352629" w14:textId="5B2EFDB6" w:rsidR="005718B9" w:rsidRDefault="005718B9" w:rsidP="005718B9">
            <w:pPr>
              <w:pStyle w:val="TableText"/>
            </w:pPr>
            <w:r w:rsidRPr="00D5165B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22DEBAFC" w14:textId="77777777" w:rsidR="005718B9" w:rsidRDefault="005718B9" w:rsidP="005718B9">
            <w:pPr>
              <w:pStyle w:val="TableText"/>
            </w:pPr>
          </w:p>
        </w:tc>
      </w:tr>
      <w:tr w:rsidR="005718B9" w14:paraId="3186EE74" w14:textId="55842A2E" w:rsidTr="00840BF3">
        <w:tc>
          <w:tcPr>
            <w:tcW w:w="1134" w:type="dxa"/>
          </w:tcPr>
          <w:p w14:paraId="36031F83" w14:textId="6E13D492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24</w:t>
            </w:r>
          </w:p>
        </w:tc>
        <w:tc>
          <w:tcPr>
            <w:tcW w:w="2268" w:type="dxa"/>
          </w:tcPr>
          <w:p w14:paraId="30DCB570" w14:textId="18125446" w:rsidR="005718B9" w:rsidRDefault="005718B9" w:rsidP="005718B9">
            <w:pPr>
              <w:pStyle w:val="TableText"/>
            </w:pPr>
            <w:r w:rsidRPr="0013684F">
              <w:t>RGMII_RX_DV</w:t>
            </w:r>
          </w:p>
        </w:tc>
        <w:tc>
          <w:tcPr>
            <w:tcW w:w="1843" w:type="dxa"/>
          </w:tcPr>
          <w:p w14:paraId="1E296327" w14:textId="68CB285A" w:rsidR="005718B9" w:rsidRDefault="005718B9" w:rsidP="005718B9">
            <w:pPr>
              <w:pStyle w:val="TableText"/>
            </w:pPr>
            <w:r w:rsidRPr="0013684F">
              <w:t>GPIO_00</w:t>
            </w:r>
          </w:p>
        </w:tc>
        <w:tc>
          <w:tcPr>
            <w:tcW w:w="2126" w:type="dxa"/>
          </w:tcPr>
          <w:p w14:paraId="34CDA45D" w14:textId="6B4220D5" w:rsidR="005718B9" w:rsidRDefault="005718B9" w:rsidP="005718B9">
            <w:pPr>
              <w:pStyle w:val="TableText"/>
            </w:pPr>
            <w:r w:rsidRPr="0013684F">
              <w:t>RMII_RX_DV</w:t>
            </w:r>
          </w:p>
        </w:tc>
        <w:tc>
          <w:tcPr>
            <w:tcW w:w="1660" w:type="dxa"/>
          </w:tcPr>
          <w:p w14:paraId="39B4A15C" w14:textId="77777777" w:rsidR="005718B9" w:rsidRDefault="005718B9" w:rsidP="005718B9">
            <w:pPr>
              <w:pStyle w:val="TableText"/>
            </w:pPr>
          </w:p>
        </w:tc>
        <w:tc>
          <w:tcPr>
            <w:tcW w:w="1056" w:type="dxa"/>
          </w:tcPr>
          <w:p w14:paraId="50274B6A" w14:textId="5D39A825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0E85143A" w14:textId="07F48855" w:rsidR="005718B9" w:rsidRDefault="005718B9" w:rsidP="005718B9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2265AC12" w14:textId="34C80C37" w:rsidR="005718B9" w:rsidRDefault="005718B9" w:rsidP="005718B9">
            <w:pPr>
              <w:pStyle w:val="TableText"/>
            </w:pPr>
            <w:r w:rsidRPr="00D5165B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A52FD2E" w14:textId="77777777" w:rsidR="005718B9" w:rsidRDefault="005718B9" w:rsidP="005718B9">
            <w:pPr>
              <w:pStyle w:val="TableText"/>
            </w:pPr>
          </w:p>
        </w:tc>
      </w:tr>
      <w:tr w:rsidR="005718B9" w14:paraId="3E334B61" w14:textId="6CC798B6" w:rsidTr="00840BF3">
        <w:trPr>
          <w:trHeight w:val="405"/>
        </w:trPr>
        <w:tc>
          <w:tcPr>
            <w:tcW w:w="1134" w:type="dxa"/>
          </w:tcPr>
          <w:p w14:paraId="2076AFA9" w14:textId="09CED177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25</w:t>
            </w:r>
          </w:p>
        </w:tc>
        <w:tc>
          <w:tcPr>
            <w:tcW w:w="2268" w:type="dxa"/>
          </w:tcPr>
          <w:p w14:paraId="043D9FDE" w14:textId="7F24F572" w:rsidR="005718B9" w:rsidRDefault="005718B9" w:rsidP="005718B9">
            <w:pPr>
              <w:pStyle w:val="TableText"/>
            </w:pPr>
            <w:r w:rsidRPr="0013684F">
              <w:t>ETH_INT_N</w:t>
            </w:r>
          </w:p>
        </w:tc>
        <w:tc>
          <w:tcPr>
            <w:tcW w:w="1843" w:type="dxa"/>
          </w:tcPr>
          <w:p w14:paraId="4B2AC756" w14:textId="33BD6E5E" w:rsidR="005718B9" w:rsidRDefault="005718B9" w:rsidP="005718B9">
            <w:pPr>
              <w:pStyle w:val="TableText"/>
            </w:pPr>
            <w:r w:rsidRPr="0013684F">
              <w:t>GPIO_18</w:t>
            </w:r>
          </w:p>
        </w:tc>
        <w:tc>
          <w:tcPr>
            <w:tcW w:w="2126" w:type="dxa"/>
          </w:tcPr>
          <w:p w14:paraId="432E1738" w14:textId="72747583" w:rsidR="005718B9" w:rsidRDefault="005718B9" w:rsidP="005718B9">
            <w:pPr>
              <w:pStyle w:val="TableText"/>
            </w:pPr>
          </w:p>
        </w:tc>
        <w:tc>
          <w:tcPr>
            <w:tcW w:w="1660" w:type="dxa"/>
          </w:tcPr>
          <w:p w14:paraId="31A270A2" w14:textId="7581444B" w:rsidR="005718B9" w:rsidRDefault="005718B9" w:rsidP="005718B9">
            <w:pPr>
              <w:pStyle w:val="TableText"/>
            </w:pPr>
            <w:r w:rsidRPr="0013684F">
              <w:t>SPI2_MISO</w:t>
            </w:r>
          </w:p>
        </w:tc>
        <w:tc>
          <w:tcPr>
            <w:tcW w:w="1056" w:type="dxa"/>
          </w:tcPr>
          <w:p w14:paraId="5A3D852D" w14:textId="620D39C1" w:rsidR="005718B9" w:rsidRDefault="005718B9" w:rsidP="005718B9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052AF448" w14:textId="306D95EE" w:rsidR="005718B9" w:rsidRDefault="005718B9" w:rsidP="005718B9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5BEA14F8" w14:textId="79897B16" w:rsidR="005718B9" w:rsidRDefault="005718B9" w:rsidP="005718B9">
            <w:pPr>
              <w:pStyle w:val="TableText"/>
            </w:pPr>
            <w:r w:rsidRPr="00D5165B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03A7780" w14:textId="77777777" w:rsidR="005718B9" w:rsidRDefault="005718B9" w:rsidP="005718B9">
            <w:pPr>
              <w:pStyle w:val="TableText"/>
            </w:pPr>
          </w:p>
        </w:tc>
      </w:tr>
      <w:tr w:rsidR="00313903" w14:paraId="24C4F46F" w14:textId="1E074D3B" w:rsidTr="00840BF3">
        <w:tc>
          <w:tcPr>
            <w:tcW w:w="1134" w:type="dxa"/>
          </w:tcPr>
          <w:p w14:paraId="50DFA78C" w14:textId="4860F0A3" w:rsidR="00313903" w:rsidRDefault="00313903" w:rsidP="00313903">
            <w:pPr>
              <w:pStyle w:val="TableText"/>
            </w:pPr>
            <w:r>
              <w:t>36</w:t>
            </w:r>
          </w:p>
        </w:tc>
        <w:tc>
          <w:tcPr>
            <w:tcW w:w="2268" w:type="dxa"/>
          </w:tcPr>
          <w:p w14:paraId="2F2B817F" w14:textId="2D7ED871" w:rsidR="00313903" w:rsidRDefault="00313903" w:rsidP="00313903">
            <w:pPr>
              <w:pStyle w:val="TableText"/>
            </w:pPr>
            <w:r>
              <w:t>USIM_DATA</w:t>
            </w:r>
          </w:p>
        </w:tc>
        <w:tc>
          <w:tcPr>
            <w:tcW w:w="1843" w:type="dxa"/>
          </w:tcPr>
          <w:p w14:paraId="3313C499" w14:textId="53975E73" w:rsidR="00313903" w:rsidRDefault="00313903" w:rsidP="00313903">
            <w:pPr>
              <w:pStyle w:val="TableText"/>
            </w:pPr>
            <w:r w:rsidRPr="002148F8">
              <w:t>GPIO_82</w:t>
            </w:r>
          </w:p>
        </w:tc>
        <w:tc>
          <w:tcPr>
            <w:tcW w:w="2126" w:type="dxa"/>
          </w:tcPr>
          <w:p w14:paraId="1869E4CC" w14:textId="76CEF46D" w:rsidR="00313903" w:rsidRDefault="00313903" w:rsidP="00313903">
            <w:pPr>
              <w:pStyle w:val="TableText"/>
            </w:pPr>
          </w:p>
        </w:tc>
        <w:tc>
          <w:tcPr>
            <w:tcW w:w="1660" w:type="dxa"/>
          </w:tcPr>
          <w:p w14:paraId="6CF1C6C0" w14:textId="77777777" w:rsidR="00313903" w:rsidRDefault="00313903" w:rsidP="00313903">
            <w:pPr>
              <w:pStyle w:val="TableText"/>
            </w:pPr>
          </w:p>
        </w:tc>
        <w:tc>
          <w:tcPr>
            <w:tcW w:w="1056" w:type="dxa"/>
          </w:tcPr>
          <w:p w14:paraId="317B16F7" w14:textId="19CC2267" w:rsidR="00313903" w:rsidRDefault="00313903" w:rsidP="00313903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970" w:type="dxa"/>
            <w:vAlign w:val="top"/>
          </w:tcPr>
          <w:p w14:paraId="5A2CC5B0" w14:textId="47507DB8" w:rsidR="00313903" w:rsidRDefault="00313903" w:rsidP="00313903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</w:tcPr>
          <w:p w14:paraId="02A8E77A" w14:textId="1D74C638" w:rsidR="00313903" w:rsidRDefault="00215C80" w:rsidP="00313903">
            <w:pPr>
              <w:pStyle w:val="TableText"/>
            </w:pPr>
            <w:r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192AA136" w14:textId="77777777" w:rsidR="00313903" w:rsidRDefault="00313903" w:rsidP="00313903">
            <w:pPr>
              <w:pStyle w:val="TableText"/>
            </w:pPr>
          </w:p>
        </w:tc>
      </w:tr>
      <w:tr w:rsidR="00313903" w14:paraId="0D75D959" w14:textId="137740C1" w:rsidTr="00840BF3">
        <w:tc>
          <w:tcPr>
            <w:tcW w:w="1134" w:type="dxa"/>
          </w:tcPr>
          <w:p w14:paraId="32E21A3F" w14:textId="73341F7E" w:rsidR="00313903" w:rsidRDefault="00313903" w:rsidP="00313903">
            <w:pPr>
              <w:pStyle w:val="TableText"/>
            </w:pPr>
            <w:r>
              <w:rPr>
                <w:rFonts w:hint="eastAsia"/>
              </w:rPr>
              <w:t>3</w:t>
            </w:r>
            <w:r>
              <w:t>7</w:t>
            </w:r>
          </w:p>
        </w:tc>
        <w:tc>
          <w:tcPr>
            <w:tcW w:w="2268" w:type="dxa"/>
          </w:tcPr>
          <w:p w14:paraId="2715BE27" w14:textId="65F145CF" w:rsidR="00313903" w:rsidRDefault="00313903" w:rsidP="00313903">
            <w:pPr>
              <w:pStyle w:val="TableText"/>
            </w:pPr>
            <w:r>
              <w:t>USIM_CLK</w:t>
            </w:r>
          </w:p>
        </w:tc>
        <w:tc>
          <w:tcPr>
            <w:tcW w:w="1843" w:type="dxa"/>
          </w:tcPr>
          <w:p w14:paraId="082C9ACA" w14:textId="617E6B66" w:rsidR="00313903" w:rsidRDefault="00313903" w:rsidP="00313903">
            <w:pPr>
              <w:pStyle w:val="TableText"/>
            </w:pPr>
            <w:r w:rsidRPr="002148F8">
              <w:t>GPIO_81</w:t>
            </w:r>
          </w:p>
        </w:tc>
        <w:tc>
          <w:tcPr>
            <w:tcW w:w="2126" w:type="dxa"/>
          </w:tcPr>
          <w:p w14:paraId="323AE8D6" w14:textId="1740F908" w:rsidR="00313903" w:rsidRDefault="00313903" w:rsidP="00313903">
            <w:pPr>
              <w:pStyle w:val="TableText"/>
            </w:pPr>
          </w:p>
        </w:tc>
        <w:tc>
          <w:tcPr>
            <w:tcW w:w="1660" w:type="dxa"/>
          </w:tcPr>
          <w:p w14:paraId="6D0F06DF" w14:textId="77777777" w:rsidR="00313903" w:rsidRDefault="00313903" w:rsidP="00313903">
            <w:pPr>
              <w:pStyle w:val="TableText"/>
            </w:pPr>
          </w:p>
        </w:tc>
        <w:tc>
          <w:tcPr>
            <w:tcW w:w="1056" w:type="dxa"/>
          </w:tcPr>
          <w:p w14:paraId="19032F17" w14:textId="75F3CD70" w:rsidR="00313903" w:rsidRDefault="00313903" w:rsidP="00313903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970" w:type="dxa"/>
            <w:vAlign w:val="top"/>
          </w:tcPr>
          <w:p w14:paraId="2A323490" w14:textId="251D3A79" w:rsidR="00313903" w:rsidRDefault="00313903" w:rsidP="00313903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</w:tcPr>
          <w:p w14:paraId="63173C6C" w14:textId="23E50A64" w:rsidR="00313903" w:rsidRDefault="00215C80" w:rsidP="00313903">
            <w:pPr>
              <w:pStyle w:val="TableText"/>
            </w:pPr>
            <w:r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60FBDF10" w14:textId="77777777" w:rsidR="00313903" w:rsidRDefault="00313903" w:rsidP="00313903">
            <w:pPr>
              <w:pStyle w:val="TableText"/>
            </w:pPr>
          </w:p>
        </w:tc>
      </w:tr>
      <w:tr w:rsidR="00313903" w14:paraId="1D4DC780" w14:textId="39A9566F" w:rsidTr="00840BF3">
        <w:tc>
          <w:tcPr>
            <w:tcW w:w="1134" w:type="dxa"/>
          </w:tcPr>
          <w:p w14:paraId="7D1FE433" w14:textId="3D5626AC" w:rsidR="00313903" w:rsidRDefault="00313903" w:rsidP="00313903">
            <w:pPr>
              <w:pStyle w:val="TableText"/>
            </w:pPr>
            <w:r>
              <w:t>38</w:t>
            </w:r>
          </w:p>
        </w:tc>
        <w:tc>
          <w:tcPr>
            <w:tcW w:w="2268" w:type="dxa"/>
          </w:tcPr>
          <w:p w14:paraId="4B82738F" w14:textId="26A5D133" w:rsidR="00313903" w:rsidRDefault="00313903" w:rsidP="00313903">
            <w:pPr>
              <w:pStyle w:val="TableText"/>
            </w:pPr>
            <w:r>
              <w:t>USIM_R</w:t>
            </w:r>
            <w:r>
              <w:rPr>
                <w:rFonts w:hint="eastAsia"/>
              </w:rPr>
              <w:t>ESET</w:t>
            </w:r>
          </w:p>
        </w:tc>
        <w:tc>
          <w:tcPr>
            <w:tcW w:w="1843" w:type="dxa"/>
          </w:tcPr>
          <w:p w14:paraId="669818AD" w14:textId="35EC7473" w:rsidR="00313903" w:rsidRDefault="00313903" w:rsidP="00313903">
            <w:pPr>
              <w:pStyle w:val="TableText"/>
            </w:pPr>
            <w:r w:rsidRPr="002148F8">
              <w:t>GPIO_83</w:t>
            </w:r>
          </w:p>
        </w:tc>
        <w:tc>
          <w:tcPr>
            <w:tcW w:w="2126" w:type="dxa"/>
          </w:tcPr>
          <w:p w14:paraId="73F79BFB" w14:textId="40FB6FA1" w:rsidR="00313903" w:rsidRDefault="00313903" w:rsidP="00313903">
            <w:pPr>
              <w:pStyle w:val="TableText"/>
            </w:pPr>
          </w:p>
        </w:tc>
        <w:tc>
          <w:tcPr>
            <w:tcW w:w="1660" w:type="dxa"/>
          </w:tcPr>
          <w:p w14:paraId="0F1C5B2E" w14:textId="77777777" w:rsidR="00313903" w:rsidRDefault="00313903" w:rsidP="00313903">
            <w:pPr>
              <w:pStyle w:val="TableText"/>
            </w:pPr>
          </w:p>
        </w:tc>
        <w:tc>
          <w:tcPr>
            <w:tcW w:w="1056" w:type="dxa"/>
          </w:tcPr>
          <w:p w14:paraId="7D27E50A" w14:textId="6D59064D" w:rsidR="00313903" w:rsidRDefault="00313903" w:rsidP="00313903">
            <w:pPr>
              <w:pStyle w:val="TableText"/>
            </w:pPr>
            <w:r>
              <w:rPr>
                <w:rFonts w:hint="eastAsia"/>
              </w:rPr>
              <w:t>P1</w:t>
            </w:r>
          </w:p>
        </w:tc>
        <w:tc>
          <w:tcPr>
            <w:tcW w:w="970" w:type="dxa"/>
            <w:vAlign w:val="top"/>
          </w:tcPr>
          <w:p w14:paraId="7E8AB062" w14:textId="0B53A9B8" w:rsidR="00313903" w:rsidRDefault="00313903" w:rsidP="00313903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</w:tcPr>
          <w:p w14:paraId="299D9444" w14:textId="24CC7313" w:rsidR="00313903" w:rsidRDefault="00215C80" w:rsidP="00313903">
            <w:pPr>
              <w:pStyle w:val="TableText"/>
            </w:pPr>
            <w:r>
              <w:rPr>
                <w:rFonts w:hint="eastAsia"/>
              </w:rPr>
              <w:t>N</w:t>
            </w:r>
          </w:p>
        </w:tc>
        <w:tc>
          <w:tcPr>
            <w:tcW w:w="1670" w:type="dxa"/>
          </w:tcPr>
          <w:p w14:paraId="3065B033" w14:textId="77777777" w:rsidR="00313903" w:rsidRDefault="00313903" w:rsidP="00313903">
            <w:pPr>
              <w:pStyle w:val="TableText"/>
            </w:pPr>
          </w:p>
        </w:tc>
      </w:tr>
      <w:tr w:rsidR="00215C80" w14:paraId="337590D9" w14:textId="48256021" w:rsidTr="00840BF3">
        <w:tc>
          <w:tcPr>
            <w:tcW w:w="1134" w:type="dxa"/>
          </w:tcPr>
          <w:p w14:paraId="4BEB4853" w14:textId="5217465D" w:rsidR="00215C80" w:rsidRDefault="00215C80" w:rsidP="00215C80">
            <w:pPr>
              <w:pStyle w:val="TableText"/>
            </w:pPr>
            <w:r>
              <w:t>39</w:t>
            </w:r>
          </w:p>
        </w:tc>
        <w:tc>
          <w:tcPr>
            <w:tcW w:w="2268" w:type="dxa"/>
          </w:tcPr>
          <w:p w14:paraId="1C42754A" w14:textId="292D06F8" w:rsidR="00215C80" w:rsidRDefault="00215C80" w:rsidP="00215C80">
            <w:pPr>
              <w:pStyle w:val="TableText"/>
            </w:pPr>
            <w:r>
              <w:t>USIM_</w:t>
            </w:r>
            <w:r>
              <w:rPr>
                <w:rFonts w:hint="eastAsia"/>
              </w:rPr>
              <w:t>DET</w:t>
            </w:r>
          </w:p>
        </w:tc>
        <w:tc>
          <w:tcPr>
            <w:tcW w:w="1843" w:type="dxa"/>
          </w:tcPr>
          <w:p w14:paraId="3C9A6941" w14:textId="44DAC520" w:rsidR="00215C80" w:rsidRDefault="00215C80" w:rsidP="00215C80">
            <w:pPr>
              <w:pStyle w:val="TableText"/>
            </w:pPr>
            <w:r w:rsidRPr="002148F8">
              <w:t>GPIO_19</w:t>
            </w:r>
          </w:p>
        </w:tc>
        <w:tc>
          <w:tcPr>
            <w:tcW w:w="2126" w:type="dxa"/>
          </w:tcPr>
          <w:p w14:paraId="0AC4C67F" w14:textId="23CAFCD6" w:rsidR="00215C80" w:rsidRDefault="00215C80" w:rsidP="00215C80">
            <w:pPr>
              <w:pStyle w:val="TableText"/>
            </w:pPr>
          </w:p>
        </w:tc>
        <w:tc>
          <w:tcPr>
            <w:tcW w:w="1660" w:type="dxa"/>
          </w:tcPr>
          <w:p w14:paraId="0AD8B240" w14:textId="77777777" w:rsidR="00215C80" w:rsidRDefault="00215C80" w:rsidP="00215C80">
            <w:pPr>
              <w:pStyle w:val="TableText"/>
            </w:pPr>
          </w:p>
        </w:tc>
        <w:tc>
          <w:tcPr>
            <w:tcW w:w="1056" w:type="dxa"/>
          </w:tcPr>
          <w:p w14:paraId="39FFAE7C" w14:textId="23A2A122" w:rsidR="00215C80" w:rsidRDefault="00215C80" w:rsidP="00215C80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20D5954E" w14:textId="310C4C0D" w:rsidR="00215C80" w:rsidRDefault="00215C80" w:rsidP="00215C8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CCD8509" w14:textId="0BA97379" w:rsidR="00215C80" w:rsidRDefault="00215C80" w:rsidP="00215C80">
            <w:pPr>
              <w:pStyle w:val="TableText"/>
            </w:pPr>
            <w:r w:rsidRPr="00F66643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5CE5B664" w14:textId="77777777" w:rsidR="00215C80" w:rsidRDefault="00215C80" w:rsidP="00215C80">
            <w:pPr>
              <w:pStyle w:val="TableText"/>
            </w:pPr>
          </w:p>
        </w:tc>
      </w:tr>
      <w:tr w:rsidR="00E321F4" w14:paraId="71D713A9" w14:textId="73930373" w:rsidTr="00196301">
        <w:tc>
          <w:tcPr>
            <w:tcW w:w="1134" w:type="dxa"/>
          </w:tcPr>
          <w:p w14:paraId="4042A1DC" w14:textId="35D687D6" w:rsidR="00E321F4" w:rsidRDefault="00E321F4" w:rsidP="00E321F4">
            <w:pPr>
              <w:pStyle w:val="TableText"/>
            </w:pPr>
            <w:r>
              <w:rPr>
                <w:rFonts w:hint="eastAsia"/>
              </w:rPr>
              <w:t>43</w:t>
            </w:r>
          </w:p>
        </w:tc>
        <w:tc>
          <w:tcPr>
            <w:tcW w:w="2268" w:type="dxa"/>
          </w:tcPr>
          <w:p w14:paraId="57484445" w14:textId="2A0FA916" w:rsidR="00E321F4" w:rsidRDefault="00E321F4" w:rsidP="00E321F4">
            <w:pPr>
              <w:pStyle w:val="TableText"/>
            </w:pPr>
            <w:r>
              <w:rPr>
                <w:rFonts w:hint="eastAsia"/>
              </w:rPr>
              <w:t>USB_ID</w:t>
            </w:r>
          </w:p>
        </w:tc>
        <w:tc>
          <w:tcPr>
            <w:tcW w:w="1843" w:type="dxa"/>
          </w:tcPr>
          <w:p w14:paraId="0A6FF29F" w14:textId="183D91FE" w:rsidR="00E321F4" w:rsidRDefault="00E321F4" w:rsidP="00E321F4">
            <w:pPr>
              <w:pStyle w:val="TableText"/>
            </w:pPr>
            <w:r w:rsidRPr="00BA1D7A">
              <w:t>GPIO_99</w:t>
            </w:r>
          </w:p>
        </w:tc>
        <w:tc>
          <w:tcPr>
            <w:tcW w:w="2126" w:type="dxa"/>
          </w:tcPr>
          <w:p w14:paraId="03BB724A" w14:textId="09BDAFC3" w:rsidR="00E321F4" w:rsidRDefault="00E321F4" w:rsidP="00E321F4">
            <w:pPr>
              <w:pStyle w:val="TableText"/>
            </w:pPr>
          </w:p>
        </w:tc>
        <w:tc>
          <w:tcPr>
            <w:tcW w:w="1660" w:type="dxa"/>
          </w:tcPr>
          <w:p w14:paraId="113DF90D" w14:textId="77777777" w:rsidR="00E321F4" w:rsidRDefault="00E321F4" w:rsidP="00E321F4">
            <w:pPr>
              <w:pStyle w:val="TableText"/>
            </w:pPr>
          </w:p>
        </w:tc>
        <w:tc>
          <w:tcPr>
            <w:tcW w:w="1056" w:type="dxa"/>
          </w:tcPr>
          <w:p w14:paraId="491C4105" w14:textId="23D10AB8" w:rsidR="00E321F4" w:rsidRDefault="00E321F4" w:rsidP="00E321F4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5BF7493C" w14:textId="5FAC6069" w:rsidR="00E321F4" w:rsidRDefault="00E321F4" w:rsidP="00E321F4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U</w:t>
            </w:r>
          </w:p>
        </w:tc>
        <w:tc>
          <w:tcPr>
            <w:tcW w:w="1276" w:type="dxa"/>
          </w:tcPr>
          <w:p w14:paraId="38C17CA2" w14:textId="38F4BC27" w:rsidR="00E321F4" w:rsidRDefault="00E321F4" w:rsidP="00E321F4">
            <w:pPr>
              <w:pStyle w:val="TableText"/>
            </w:pPr>
            <w:r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69F84CE9" w14:textId="6597436D" w:rsidR="00E321F4" w:rsidRDefault="00E321F4" w:rsidP="00E321F4">
            <w:pPr>
              <w:pStyle w:val="TableText"/>
            </w:pPr>
            <w:r>
              <w:t>USB_ID</w:t>
            </w:r>
            <w:r>
              <w:rPr>
                <w:rFonts w:hint="eastAsia"/>
              </w:rPr>
              <w:t>信号</w:t>
            </w:r>
            <w:r>
              <w:t>与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二</w:t>
            </w:r>
            <w:r>
              <w:t>选</w:t>
            </w:r>
            <w:proofErr w:type="gramStart"/>
            <w:r>
              <w:t>一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A7325E" w14:paraId="429CF6B2" w14:textId="75AB637A" w:rsidTr="00840BF3">
        <w:tc>
          <w:tcPr>
            <w:tcW w:w="1134" w:type="dxa"/>
          </w:tcPr>
          <w:p w14:paraId="631A3F2A" w14:textId="756DFB60" w:rsidR="00A7325E" w:rsidRDefault="00A7325E" w:rsidP="00A7325E">
            <w:pPr>
              <w:pStyle w:val="TableText"/>
            </w:pPr>
            <w:r>
              <w:rPr>
                <w:rFonts w:hint="eastAsia"/>
              </w:rPr>
              <w:t>46</w:t>
            </w:r>
          </w:p>
        </w:tc>
        <w:tc>
          <w:tcPr>
            <w:tcW w:w="2268" w:type="dxa"/>
          </w:tcPr>
          <w:p w14:paraId="00F6295F" w14:textId="613F3BF7" w:rsidR="00A7325E" w:rsidRDefault="00A7325E" w:rsidP="00A7325E">
            <w:pPr>
              <w:pStyle w:val="TableText"/>
            </w:pPr>
            <w:r>
              <w:t>AP_UART1_TXD</w:t>
            </w:r>
          </w:p>
        </w:tc>
        <w:tc>
          <w:tcPr>
            <w:tcW w:w="1843" w:type="dxa"/>
          </w:tcPr>
          <w:p w14:paraId="7E9DBF54" w14:textId="1ACB07F1" w:rsidR="00A7325E" w:rsidRDefault="00A7325E" w:rsidP="00A7325E">
            <w:pPr>
              <w:pStyle w:val="TableText"/>
            </w:pPr>
            <w:r w:rsidRPr="006B6183">
              <w:t>GPIO_30</w:t>
            </w:r>
          </w:p>
        </w:tc>
        <w:tc>
          <w:tcPr>
            <w:tcW w:w="2126" w:type="dxa"/>
          </w:tcPr>
          <w:p w14:paraId="04C204F6" w14:textId="744EA73B" w:rsidR="00A7325E" w:rsidRDefault="00A7325E" w:rsidP="00A7325E">
            <w:pPr>
              <w:pStyle w:val="TableText"/>
            </w:pPr>
          </w:p>
        </w:tc>
        <w:tc>
          <w:tcPr>
            <w:tcW w:w="1660" w:type="dxa"/>
          </w:tcPr>
          <w:p w14:paraId="30CF9F70" w14:textId="77777777" w:rsidR="00A7325E" w:rsidRDefault="00A7325E" w:rsidP="00A7325E">
            <w:pPr>
              <w:pStyle w:val="TableText"/>
            </w:pPr>
          </w:p>
        </w:tc>
        <w:tc>
          <w:tcPr>
            <w:tcW w:w="1056" w:type="dxa"/>
          </w:tcPr>
          <w:p w14:paraId="224511BC" w14:textId="29D153D7" w:rsidR="00A7325E" w:rsidRDefault="00A7325E" w:rsidP="00A7325E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4EC60DE5" w14:textId="5E8A27B6" w:rsidR="00A7325E" w:rsidRDefault="00A7325E" w:rsidP="00A7325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1F0FF7AA" w14:textId="30A922A2" w:rsidR="00A7325E" w:rsidRDefault="00A7325E" w:rsidP="00A7325E">
            <w:pPr>
              <w:pStyle w:val="TableText"/>
            </w:pPr>
            <w:r w:rsidRPr="00D62506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B14418C" w14:textId="77777777" w:rsidR="00A7325E" w:rsidRDefault="00A7325E" w:rsidP="00A7325E">
            <w:pPr>
              <w:pStyle w:val="TableText"/>
            </w:pPr>
          </w:p>
        </w:tc>
      </w:tr>
      <w:tr w:rsidR="00A7325E" w14:paraId="159670F5" w14:textId="63236602" w:rsidTr="00840BF3">
        <w:tc>
          <w:tcPr>
            <w:tcW w:w="1134" w:type="dxa"/>
          </w:tcPr>
          <w:p w14:paraId="1AB0DE83" w14:textId="17517575" w:rsidR="00A7325E" w:rsidRDefault="00A7325E" w:rsidP="00A7325E">
            <w:pPr>
              <w:pStyle w:val="TableText"/>
            </w:pPr>
            <w:r>
              <w:rPr>
                <w:rFonts w:hint="eastAsia"/>
              </w:rPr>
              <w:lastRenderedPageBreak/>
              <w:t>47</w:t>
            </w:r>
          </w:p>
        </w:tc>
        <w:tc>
          <w:tcPr>
            <w:tcW w:w="2268" w:type="dxa"/>
          </w:tcPr>
          <w:p w14:paraId="0E5504E2" w14:textId="51EC5D34" w:rsidR="00A7325E" w:rsidRDefault="00A7325E" w:rsidP="00A7325E">
            <w:pPr>
              <w:pStyle w:val="TableText"/>
            </w:pPr>
            <w:r>
              <w:t>AP_UART1_RXD</w:t>
            </w:r>
          </w:p>
        </w:tc>
        <w:tc>
          <w:tcPr>
            <w:tcW w:w="1843" w:type="dxa"/>
          </w:tcPr>
          <w:p w14:paraId="6EA91BE7" w14:textId="25636217" w:rsidR="00A7325E" w:rsidRDefault="00A7325E" w:rsidP="00A7325E">
            <w:pPr>
              <w:pStyle w:val="TableText"/>
            </w:pPr>
            <w:r w:rsidRPr="006B6183">
              <w:t>GPIO_29</w:t>
            </w:r>
          </w:p>
        </w:tc>
        <w:tc>
          <w:tcPr>
            <w:tcW w:w="2126" w:type="dxa"/>
          </w:tcPr>
          <w:p w14:paraId="68A069E5" w14:textId="0E1DAE5C" w:rsidR="00A7325E" w:rsidRDefault="00A7325E" w:rsidP="00A7325E">
            <w:pPr>
              <w:pStyle w:val="TableText"/>
            </w:pPr>
          </w:p>
        </w:tc>
        <w:tc>
          <w:tcPr>
            <w:tcW w:w="1660" w:type="dxa"/>
          </w:tcPr>
          <w:p w14:paraId="152A16CF" w14:textId="77777777" w:rsidR="00A7325E" w:rsidRDefault="00A7325E" w:rsidP="00A7325E">
            <w:pPr>
              <w:pStyle w:val="TableText"/>
            </w:pPr>
          </w:p>
        </w:tc>
        <w:tc>
          <w:tcPr>
            <w:tcW w:w="1056" w:type="dxa"/>
          </w:tcPr>
          <w:p w14:paraId="6D0B757E" w14:textId="75224B54" w:rsidR="00A7325E" w:rsidRDefault="00A7325E" w:rsidP="00A7325E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6BA753EA" w14:textId="3FB0CA08" w:rsidR="00A7325E" w:rsidRDefault="00A7325E" w:rsidP="00A7325E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D4B1CA4" w14:textId="63A26CFA" w:rsidR="00A7325E" w:rsidRDefault="00A7325E" w:rsidP="00A7325E">
            <w:pPr>
              <w:pStyle w:val="TableText"/>
            </w:pPr>
            <w:r w:rsidRPr="00D62506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600D45DF" w14:textId="77777777" w:rsidR="00A7325E" w:rsidRDefault="00A7325E" w:rsidP="00A7325E">
            <w:pPr>
              <w:pStyle w:val="TableText"/>
            </w:pPr>
          </w:p>
        </w:tc>
      </w:tr>
      <w:tr w:rsidR="005134BC" w14:paraId="7DBE1E2A" w14:textId="783E7278" w:rsidTr="00196301">
        <w:tc>
          <w:tcPr>
            <w:tcW w:w="1134" w:type="dxa"/>
          </w:tcPr>
          <w:p w14:paraId="47783561" w14:textId="54430D56" w:rsidR="005134BC" w:rsidRDefault="005134BC" w:rsidP="005134BC">
            <w:pPr>
              <w:pStyle w:val="TableText"/>
            </w:pPr>
            <w:r>
              <w:t>54</w:t>
            </w:r>
          </w:p>
        </w:tc>
        <w:tc>
          <w:tcPr>
            <w:tcW w:w="2268" w:type="dxa"/>
          </w:tcPr>
          <w:p w14:paraId="69A4A3ED" w14:textId="2EB0B061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_CMD</w:t>
            </w:r>
          </w:p>
        </w:tc>
        <w:tc>
          <w:tcPr>
            <w:tcW w:w="1843" w:type="dxa"/>
          </w:tcPr>
          <w:p w14:paraId="6C31A532" w14:textId="4BB5EC21" w:rsidR="005134BC" w:rsidRDefault="005134BC" w:rsidP="005134BC">
            <w:pPr>
              <w:pStyle w:val="TableText"/>
            </w:pPr>
            <w:r w:rsidRPr="00B82FEF">
              <w:t>GPIO_58</w:t>
            </w:r>
          </w:p>
        </w:tc>
        <w:tc>
          <w:tcPr>
            <w:tcW w:w="2126" w:type="dxa"/>
          </w:tcPr>
          <w:p w14:paraId="479B50CC" w14:textId="0AD317E2" w:rsidR="005134BC" w:rsidRDefault="005134BC" w:rsidP="005134BC">
            <w:pPr>
              <w:pStyle w:val="TableText"/>
            </w:pPr>
            <w:r w:rsidRPr="00C17299">
              <w:t>PCIE_WAKE_IN</w:t>
            </w:r>
          </w:p>
        </w:tc>
        <w:tc>
          <w:tcPr>
            <w:tcW w:w="1660" w:type="dxa"/>
          </w:tcPr>
          <w:p w14:paraId="10A4E7E7" w14:textId="15236B2B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2C776FA9" w14:textId="20558372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7D038028" w14:textId="2754858D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A586F9A" w14:textId="735F2730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0EBA6C78" w14:textId="77777777" w:rsidR="005134BC" w:rsidRDefault="005134BC" w:rsidP="005134BC">
            <w:pPr>
              <w:pStyle w:val="TableText"/>
            </w:pPr>
          </w:p>
        </w:tc>
      </w:tr>
      <w:tr w:rsidR="005134BC" w14:paraId="64B61BB1" w14:textId="20DFE946" w:rsidTr="00196301">
        <w:tc>
          <w:tcPr>
            <w:tcW w:w="1134" w:type="dxa"/>
          </w:tcPr>
          <w:p w14:paraId="01982C72" w14:textId="2B63849E" w:rsidR="005134BC" w:rsidRDefault="005134BC" w:rsidP="005134BC">
            <w:pPr>
              <w:pStyle w:val="TableText"/>
            </w:pPr>
            <w:r>
              <w:t>55</w:t>
            </w:r>
          </w:p>
        </w:tc>
        <w:tc>
          <w:tcPr>
            <w:tcW w:w="2268" w:type="dxa"/>
          </w:tcPr>
          <w:p w14:paraId="45EDB634" w14:textId="4B6B3B40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_CLK</w:t>
            </w:r>
          </w:p>
        </w:tc>
        <w:tc>
          <w:tcPr>
            <w:tcW w:w="1843" w:type="dxa"/>
          </w:tcPr>
          <w:p w14:paraId="4B73C9D9" w14:textId="10950C1D" w:rsidR="005134BC" w:rsidRDefault="005134BC" w:rsidP="005134BC">
            <w:pPr>
              <w:pStyle w:val="TableText"/>
            </w:pPr>
            <w:r w:rsidRPr="002302BD">
              <w:t>GPIO_59</w:t>
            </w:r>
          </w:p>
        </w:tc>
        <w:tc>
          <w:tcPr>
            <w:tcW w:w="2126" w:type="dxa"/>
          </w:tcPr>
          <w:p w14:paraId="341370C9" w14:textId="5ACD8D9E" w:rsidR="005134BC" w:rsidRDefault="005134BC" w:rsidP="005134BC">
            <w:pPr>
              <w:pStyle w:val="TableText"/>
            </w:pPr>
            <w:r w:rsidRPr="00C17299">
              <w:t>PCIE_RST_N</w:t>
            </w:r>
          </w:p>
        </w:tc>
        <w:tc>
          <w:tcPr>
            <w:tcW w:w="1660" w:type="dxa"/>
          </w:tcPr>
          <w:p w14:paraId="2CE06323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68DA9886" w14:textId="0BA07DDD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251A2DCA" w14:textId="70944B16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785B6171" w14:textId="246F468A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904E651" w14:textId="77777777" w:rsidR="005134BC" w:rsidRDefault="005134BC" w:rsidP="005134BC">
            <w:pPr>
              <w:pStyle w:val="TableText"/>
            </w:pPr>
          </w:p>
        </w:tc>
      </w:tr>
      <w:tr w:rsidR="005134BC" w14:paraId="501A4133" w14:textId="5C047AA1" w:rsidTr="00196301">
        <w:tc>
          <w:tcPr>
            <w:tcW w:w="1134" w:type="dxa"/>
          </w:tcPr>
          <w:p w14:paraId="39514804" w14:textId="23E37C37" w:rsidR="005134BC" w:rsidRPr="00A10A3F" w:rsidRDefault="005134BC" w:rsidP="005134BC">
            <w:pPr>
              <w:pStyle w:val="TableText"/>
            </w:pPr>
            <w:r>
              <w:t>56</w:t>
            </w:r>
          </w:p>
        </w:tc>
        <w:tc>
          <w:tcPr>
            <w:tcW w:w="2268" w:type="dxa"/>
          </w:tcPr>
          <w:p w14:paraId="7E449ECF" w14:textId="6BCCE110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_DATA0</w:t>
            </w:r>
          </w:p>
        </w:tc>
        <w:tc>
          <w:tcPr>
            <w:tcW w:w="1843" w:type="dxa"/>
          </w:tcPr>
          <w:p w14:paraId="298D77D7" w14:textId="422D2BEE" w:rsidR="005134BC" w:rsidRDefault="005134BC" w:rsidP="005134BC">
            <w:pPr>
              <w:pStyle w:val="TableText"/>
            </w:pPr>
            <w:r w:rsidRPr="002302BD">
              <w:t>GPIO_57</w:t>
            </w:r>
          </w:p>
        </w:tc>
        <w:tc>
          <w:tcPr>
            <w:tcW w:w="2126" w:type="dxa"/>
          </w:tcPr>
          <w:p w14:paraId="333B4AB3" w14:textId="15A5F2A4" w:rsidR="005134BC" w:rsidRDefault="005134BC" w:rsidP="005134BC">
            <w:pPr>
              <w:pStyle w:val="TableText"/>
            </w:pPr>
          </w:p>
        </w:tc>
        <w:tc>
          <w:tcPr>
            <w:tcW w:w="1660" w:type="dxa"/>
          </w:tcPr>
          <w:p w14:paraId="60E01F65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04AD7578" w14:textId="27094BC5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0D80382A" w14:textId="0411752B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0AF7663F" w14:textId="5BF1D766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32E15E16" w14:textId="77777777" w:rsidR="005134BC" w:rsidRDefault="005134BC" w:rsidP="005134BC">
            <w:pPr>
              <w:pStyle w:val="TableText"/>
            </w:pPr>
          </w:p>
        </w:tc>
      </w:tr>
      <w:tr w:rsidR="005134BC" w14:paraId="0631A4E3" w14:textId="0AE3458A" w:rsidTr="00196301">
        <w:tc>
          <w:tcPr>
            <w:tcW w:w="1134" w:type="dxa"/>
          </w:tcPr>
          <w:p w14:paraId="1A4411DA" w14:textId="69210326" w:rsidR="005134BC" w:rsidRDefault="005134BC" w:rsidP="005134BC">
            <w:pPr>
              <w:pStyle w:val="TableText"/>
            </w:pPr>
            <w:r>
              <w:t>57</w:t>
            </w:r>
          </w:p>
        </w:tc>
        <w:tc>
          <w:tcPr>
            <w:tcW w:w="2268" w:type="dxa"/>
          </w:tcPr>
          <w:p w14:paraId="406DA73F" w14:textId="2DE30259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_DATA1</w:t>
            </w:r>
          </w:p>
        </w:tc>
        <w:tc>
          <w:tcPr>
            <w:tcW w:w="1843" w:type="dxa"/>
          </w:tcPr>
          <w:p w14:paraId="49B5E790" w14:textId="6C1D5092" w:rsidR="005134BC" w:rsidRDefault="005134BC" w:rsidP="005134BC">
            <w:pPr>
              <w:pStyle w:val="TableText"/>
            </w:pPr>
            <w:r w:rsidRPr="002302BD">
              <w:t>GPIO_56</w:t>
            </w:r>
          </w:p>
        </w:tc>
        <w:tc>
          <w:tcPr>
            <w:tcW w:w="2126" w:type="dxa"/>
          </w:tcPr>
          <w:p w14:paraId="62816AAF" w14:textId="38EEB06C" w:rsidR="005134BC" w:rsidRDefault="005134BC" w:rsidP="005134BC">
            <w:pPr>
              <w:pStyle w:val="TableText"/>
            </w:pPr>
          </w:p>
        </w:tc>
        <w:tc>
          <w:tcPr>
            <w:tcW w:w="1660" w:type="dxa"/>
          </w:tcPr>
          <w:p w14:paraId="48A81B5D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19E6A095" w14:textId="2AAC9F28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3FAB21E9" w14:textId="2CC8B4EF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2340C0D0" w14:textId="67E157E4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4BEF86EA" w14:textId="77777777" w:rsidR="005134BC" w:rsidRDefault="005134BC" w:rsidP="005134BC">
            <w:pPr>
              <w:pStyle w:val="TableText"/>
            </w:pPr>
          </w:p>
        </w:tc>
      </w:tr>
      <w:tr w:rsidR="005134BC" w14:paraId="1FF00A29" w14:textId="3F17994C" w:rsidTr="00196301">
        <w:tc>
          <w:tcPr>
            <w:tcW w:w="1134" w:type="dxa"/>
          </w:tcPr>
          <w:p w14:paraId="398F4A38" w14:textId="3282B959" w:rsidR="005134BC" w:rsidRDefault="005134BC" w:rsidP="005134BC">
            <w:pPr>
              <w:pStyle w:val="TableText"/>
            </w:pPr>
            <w:r>
              <w:t>58</w:t>
            </w:r>
          </w:p>
        </w:tc>
        <w:tc>
          <w:tcPr>
            <w:tcW w:w="2268" w:type="dxa"/>
          </w:tcPr>
          <w:p w14:paraId="491F1132" w14:textId="78DDDA95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_DATA2</w:t>
            </w:r>
          </w:p>
        </w:tc>
        <w:tc>
          <w:tcPr>
            <w:tcW w:w="1843" w:type="dxa"/>
          </w:tcPr>
          <w:p w14:paraId="47E3969C" w14:textId="5DD02FC1" w:rsidR="005134BC" w:rsidRDefault="005134BC" w:rsidP="005134BC">
            <w:pPr>
              <w:pStyle w:val="TableText"/>
            </w:pPr>
            <w:r w:rsidRPr="002302BD">
              <w:t>GPIO_55</w:t>
            </w:r>
          </w:p>
        </w:tc>
        <w:tc>
          <w:tcPr>
            <w:tcW w:w="2126" w:type="dxa"/>
          </w:tcPr>
          <w:p w14:paraId="0115CAA6" w14:textId="2A5EF6BE" w:rsidR="005134BC" w:rsidRDefault="005134BC" w:rsidP="005134BC">
            <w:pPr>
              <w:pStyle w:val="TableText"/>
            </w:pPr>
          </w:p>
        </w:tc>
        <w:tc>
          <w:tcPr>
            <w:tcW w:w="1660" w:type="dxa"/>
          </w:tcPr>
          <w:p w14:paraId="3BE3F550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3C0BEBF7" w14:textId="3B628C29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30683C46" w14:textId="2AD20526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29DD0AB2" w14:textId="4AF5BEFD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0760CDBB" w14:textId="77777777" w:rsidR="005134BC" w:rsidRDefault="005134BC" w:rsidP="005134BC">
            <w:pPr>
              <w:pStyle w:val="TableText"/>
            </w:pPr>
          </w:p>
        </w:tc>
      </w:tr>
      <w:tr w:rsidR="005134BC" w14:paraId="55C360CD" w14:textId="27C13F99" w:rsidTr="00196301">
        <w:tc>
          <w:tcPr>
            <w:tcW w:w="1134" w:type="dxa"/>
          </w:tcPr>
          <w:p w14:paraId="56C282E9" w14:textId="5C0D5E6D" w:rsidR="005134BC" w:rsidRPr="00A10A3F" w:rsidRDefault="005134BC" w:rsidP="005134BC">
            <w:pPr>
              <w:pStyle w:val="TableText"/>
            </w:pPr>
            <w:r>
              <w:t>59</w:t>
            </w:r>
          </w:p>
        </w:tc>
        <w:tc>
          <w:tcPr>
            <w:tcW w:w="2268" w:type="dxa"/>
          </w:tcPr>
          <w:p w14:paraId="7F251170" w14:textId="7217868E" w:rsidR="005134BC" w:rsidRDefault="005134BC" w:rsidP="005134BC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_DATA3</w:t>
            </w:r>
          </w:p>
        </w:tc>
        <w:tc>
          <w:tcPr>
            <w:tcW w:w="1843" w:type="dxa"/>
          </w:tcPr>
          <w:p w14:paraId="4C1AEC00" w14:textId="43ABF36F" w:rsidR="005134BC" w:rsidRDefault="005134BC" w:rsidP="005134BC">
            <w:pPr>
              <w:pStyle w:val="TableText"/>
            </w:pPr>
            <w:r w:rsidRPr="002302BD">
              <w:t>GPIO_48</w:t>
            </w:r>
          </w:p>
        </w:tc>
        <w:tc>
          <w:tcPr>
            <w:tcW w:w="2126" w:type="dxa"/>
          </w:tcPr>
          <w:p w14:paraId="3FDC8EA5" w14:textId="26C697E8" w:rsidR="005134BC" w:rsidRDefault="005134BC" w:rsidP="005134BC">
            <w:pPr>
              <w:pStyle w:val="TableText"/>
            </w:pPr>
          </w:p>
        </w:tc>
        <w:tc>
          <w:tcPr>
            <w:tcW w:w="1660" w:type="dxa"/>
          </w:tcPr>
          <w:p w14:paraId="3F9C0D2D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0B593732" w14:textId="4EA7D770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78A7382D" w14:textId="561C51DA" w:rsidR="005134BC" w:rsidRDefault="005134BC" w:rsidP="005134BC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42230D55" w14:textId="50ACBEBC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3BB1A10E" w14:textId="77777777" w:rsidR="005134BC" w:rsidRDefault="005134BC" w:rsidP="005134BC">
            <w:pPr>
              <w:pStyle w:val="TableText"/>
            </w:pPr>
          </w:p>
        </w:tc>
      </w:tr>
      <w:tr w:rsidR="00440C91" w14:paraId="3565EAB5" w14:textId="388AC65D" w:rsidTr="00196301">
        <w:tc>
          <w:tcPr>
            <w:tcW w:w="1134" w:type="dxa"/>
          </w:tcPr>
          <w:p w14:paraId="5DE4F86C" w14:textId="07EC664D" w:rsidR="00440C91" w:rsidRDefault="00440C91" w:rsidP="00440C91">
            <w:pPr>
              <w:pStyle w:val="TableText"/>
            </w:pPr>
            <w:r>
              <w:rPr>
                <w:rFonts w:hint="eastAsia"/>
              </w:rPr>
              <w:t>60</w:t>
            </w:r>
          </w:p>
        </w:tc>
        <w:tc>
          <w:tcPr>
            <w:tcW w:w="2268" w:type="dxa"/>
          </w:tcPr>
          <w:p w14:paraId="341B3C0C" w14:textId="0B91DC51" w:rsidR="00440C91" w:rsidRDefault="00440C91" w:rsidP="00440C91">
            <w:pPr>
              <w:pStyle w:val="TableText"/>
            </w:pPr>
            <w:r>
              <w:rPr>
                <w:rFonts w:hint="eastAsia"/>
              </w:rPr>
              <w:t>WAKE_ON_WIRELESS/ETH_RST_N</w:t>
            </w:r>
          </w:p>
        </w:tc>
        <w:tc>
          <w:tcPr>
            <w:tcW w:w="1843" w:type="dxa"/>
          </w:tcPr>
          <w:p w14:paraId="13DB7905" w14:textId="5366ECA4" w:rsidR="00440C91" w:rsidRDefault="00440C91" w:rsidP="00440C91">
            <w:pPr>
              <w:pStyle w:val="TableText"/>
            </w:pPr>
            <w:r w:rsidRPr="002302BD">
              <w:t>GPIO_123</w:t>
            </w:r>
          </w:p>
        </w:tc>
        <w:tc>
          <w:tcPr>
            <w:tcW w:w="2126" w:type="dxa"/>
          </w:tcPr>
          <w:p w14:paraId="65BE746E" w14:textId="1DEE5BC0" w:rsidR="00440C91" w:rsidRDefault="00440C91" w:rsidP="00440C91">
            <w:pPr>
              <w:pStyle w:val="TableText"/>
            </w:pPr>
          </w:p>
        </w:tc>
        <w:tc>
          <w:tcPr>
            <w:tcW w:w="1660" w:type="dxa"/>
          </w:tcPr>
          <w:p w14:paraId="34AAA70F" w14:textId="77777777" w:rsidR="00440C91" w:rsidRDefault="00440C91" w:rsidP="00440C91">
            <w:pPr>
              <w:pStyle w:val="TableText"/>
            </w:pPr>
          </w:p>
        </w:tc>
        <w:tc>
          <w:tcPr>
            <w:tcW w:w="1056" w:type="dxa"/>
          </w:tcPr>
          <w:p w14:paraId="568581F7" w14:textId="42D8929D" w:rsidR="00440C91" w:rsidRPr="001B7E6D" w:rsidRDefault="00FE00D4" w:rsidP="00440C91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5AD7D10C" w14:textId="05AE585C" w:rsidR="00440C91" w:rsidRPr="001B7E6D" w:rsidRDefault="00440C91" w:rsidP="00440C91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D</w:t>
            </w:r>
          </w:p>
        </w:tc>
        <w:tc>
          <w:tcPr>
            <w:tcW w:w="1276" w:type="dxa"/>
          </w:tcPr>
          <w:p w14:paraId="247B9DEA" w14:textId="2D6E0E8C" w:rsidR="00440C91" w:rsidRPr="001B7E6D" w:rsidRDefault="00FE00D4" w:rsidP="00440C91">
            <w:pPr>
              <w:pStyle w:val="TableText"/>
            </w:pPr>
            <w:r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3EE8BBBF" w14:textId="77777777" w:rsidR="00440C91" w:rsidRDefault="00440C91" w:rsidP="00440C91">
            <w:pPr>
              <w:pStyle w:val="TableText"/>
            </w:pPr>
          </w:p>
        </w:tc>
      </w:tr>
      <w:tr w:rsidR="005134BC" w14:paraId="7A13C00F" w14:textId="01775FB0" w:rsidTr="00196301">
        <w:tc>
          <w:tcPr>
            <w:tcW w:w="1134" w:type="dxa"/>
          </w:tcPr>
          <w:p w14:paraId="21E9ED49" w14:textId="131D3E44" w:rsidR="005134BC" w:rsidRDefault="005134BC" w:rsidP="005134BC">
            <w:pPr>
              <w:pStyle w:val="TableText"/>
            </w:pPr>
            <w:r>
              <w:rPr>
                <w:rFonts w:hint="eastAsia"/>
              </w:rPr>
              <w:t>61</w:t>
            </w:r>
          </w:p>
        </w:tc>
        <w:tc>
          <w:tcPr>
            <w:tcW w:w="2268" w:type="dxa"/>
          </w:tcPr>
          <w:p w14:paraId="2640C098" w14:textId="75BDC419" w:rsidR="005134BC" w:rsidRDefault="005134BC" w:rsidP="005134BC">
            <w:pPr>
              <w:pStyle w:val="TableText"/>
            </w:pPr>
            <w:r>
              <w:rPr>
                <w:rFonts w:hint="eastAsia"/>
              </w:rPr>
              <w:t>WLAN_SLEEP_CLK</w:t>
            </w:r>
          </w:p>
        </w:tc>
        <w:tc>
          <w:tcPr>
            <w:tcW w:w="1843" w:type="dxa"/>
          </w:tcPr>
          <w:p w14:paraId="1D294E1A" w14:textId="0D502CD3" w:rsidR="005134BC" w:rsidRDefault="005134BC" w:rsidP="005134BC">
            <w:pPr>
              <w:pStyle w:val="TableText"/>
            </w:pPr>
            <w:r w:rsidRPr="002302BD">
              <w:t>GPIO_122</w:t>
            </w:r>
          </w:p>
        </w:tc>
        <w:tc>
          <w:tcPr>
            <w:tcW w:w="2126" w:type="dxa"/>
          </w:tcPr>
          <w:p w14:paraId="54A60ED7" w14:textId="66A91350" w:rsidR="005134BC" w:rsidRDefault="005134BC" w:rsidP="005134BC">
            <w:pPr>
              <w:pStyle w:val="TableText"/>
            </w:pPr>
          </w:p>
        </w:tc>
        <w:tc>
          <w:tcPr>
            <w:tcW w:w="1660" w:type="dxa"/>
          </w:tcPr>
          <w:p w14:paraId="1A843FBC" w14:textId="77777777" w:rsidR="005134BC" w:rsidRDefault="005134BC" w:rsidP="005134B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01942E51" w14:textId="6E45E34B" w:rsidR="005134BC" w:rsidRDefault="005134BC" w:rsidP="005134BC">
            <w:pPr>
              <w:pStyle w:val="TableText"/>
            </w:pPr>
            <w:r w:rsidRPr="00C60937"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2CC19598" w14:textId="32FE8B2C" w:rsidR="005134BC" w:rsidRDefault="005134BC" w:rsidP="005134BC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1994BC98" w14:textId="3242E6B3" w:rsidR="005134BC" w:rsidRDefault="005134BC" w:rsidP="005134BC">
            <w:pPr>
              <w:pStyle w:val="TableText"/>
            </w:pPr>
            <w:r w:rsidRPr="001141A5">
              <w:rPr>
                <w:rFonts w:hint="eastAsia"/>
              </w:rPr>
              <w:t>Y</w:t>
            </w:r>
          </w:p>
        </w:tc>
        <w:tc>
          <w:tcPr>
            <w:tcW w:w="1670" w:type="dxa"/>
          </w:tcPr>
          <w:p w14:paraId="5B9E997C" w14:textId="77777777" w:rsidR="005134BC" w:rsidRDefault="005134BC" w:rsidP="005134BC">
            <w:pPr>
              <w:pStyle w:val="TableText"/>
            </w:pPr>
          </w:p>
        </w:tc>
      </w:tr>
      <w:tr w:rsidR="00A7389E" w14:paraId="6AF8EDB3" w14:textId="0017A047" w:rsidTr="00196301">
        <w:tc>
          <w:tcPr>
            <w:tcW w:w="1134" w:type="dxa"/>
          </w:tcPr>
          <w:p w14:paraId="64A0E311" w14:textId="63EA6335" w:rsidR="00A7389E" w:rsidRDefault="00A7389E" w:rsidP="00A7389E">
            <w:pPr>
              <w:pStyle w:val="TableText"/>
            </w:pPr>
            <w:r>
              <w:rPr>
                <w:rFonts w:hint="eastAsia"/>
              </w:rPr>
              <w:t>62</w:t>
            </w:r>
          </w:p>
        </w:tc>
        <w:tc>
          <w:tcPr>
            <w:tcW w:w="2268" w:type="dxa"/>
          </w:tcPr>
          <w:p w14:paraId="0B33E4D0" w14:textId="0C18E786" w:rsidR="00A7389E" w:rsidRDefault="00A7389E" w:rsidP="00A7389E">
            <w:pPr>
              <w:pStyle w:val="TableText"/>
            </w:pPr>
            <w:r>
              <w:rPr>
                <w:rFonts w:hint="eastAsia"/>
              </w:rPr>
              <w:t>WLAN_EN</w:t>
            </w:r>
          </w:p>
        </w:tc>
        <w:tc>
          <w:tcPr>
            <w:tcW w:w="1843" w:type="dxa"/>
          </w:tcPr>
          <w:p w14:paraId="60DDA6AC" w14:textId="3782786F" w:rsidR="00A7389E" w:rsidRDefault="00A7389E" w:rsidP="00A7389E">
            <w:pPr>
              <w:pStyle w:val="TableText"/>
            </w:pPr>
            <w:r w:rsidRPr="002302BD">
              <w:t>GPIO_99</w:t>
            </w:r>
          </w:p>
        </w:tc>
        <w:tc>
          <w:tcPr>
            <w:tcW w:w="2126" w:type="dxa"/>
          </w:tcPr>
          <w:p w14:paraId="32500DA5" w14:textId="15AF6667" w:rsidR="00A7389E" w:rsidRDefault="00A7389E" w:rsidP="00A7389E">
            <w:pPr>
              <w:pStyle w:val="TableText"/>
            </w:pPr>
          </w:p>
        </w:tc>
        <w:tc>
          <w:tcPr>
            <w:tcW w:w="1660" w:type="dxa"/>
          </w:tcPr>
          <w:p w14:paraId="00A6A9E6" w14:textId="77777777" w:rsidR="00A7389E" w:rsidRDefault="00A7389E" w:rsidP="00A7389E">
            <w:pPr>
              <w:pStyle w:val="TableText"/>
            </w:pPr>
          </w:p>
        </w:tc>
        <w:tc>
          <w:tcPr>
            <w:tcW w:w="1056" w:type="dxa"/>
          </w:tcPr>
          <w:p w14:paraId="442841C4" w14:textId="36C68697" w:rsidR="00A7389E" w:rsidRPr="001B7E6D" w:rsidRDefault="00A7389E" w:rsidP="005057B5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576FD956" w14:textId="7B0548BB" w:rsidR="00A7389E" w:rsidRPr="001B7E6D" w:rsidRDefault="00A7389E" w:rsidP="005057B5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U</w:t>
            </w:r>
          </w:p>
        </w:tc>
        <w:tc>
          <w:tcPr>
            <w:tcW w:w="1276" w:type="dxa"/>
          </w:tcPr>
          <w:p w14:paraId="78F1AFF9" w14:textId="4647B99B" w:rsidR="00A7389E" w:rsidRPr="001B7E6D" w:rsidRDefault="00A7389E" w:rsidP="005057B5">
            <w:pPr>
              <w:pStyle w:val="TableText"/>
            </w:pPr>
            <w:r>
              <w:t>Y</w:t>
            </w:r>
          </w:p>
        </w:tc>
        <w:tc>
          <w:tcPr>
            <w:tcW w:w="1670" w:type="dxa"/>
          </w:tcPr>
          <w:p w14:paraId="256C6883" w14:textId="60AEF418" w:rsidR="00A7389E" w:rsidRDefault="00A7389E" w:rsidP="00A7389E">
            <w:pPr>
              <w:pStyle w:val="TableText"/>
              <w:rPr>
                <w:rFonts w:ascii="宋体" w:eastAsia="宋体" w:hAnsi="宋体"/>
              </w:rPr>
            </w:pPr>
            <w:r>
              <w:t>USB_ID</w:t>
            </w:r>
            <w:r>
              <w:rPr>
                <w:rFonts w:hint="eastAsia"/>
              </w:rPr>
              <w:t>信号</w:t>
            </w:r>
            <w:r>
              <w:t>与</w:t>
            </w:r>
            <w:r>
              <w:rPr>
                <w:rFonts w:hint="eastAsia"/>
              </w:rPr>
              <w:t>WLAN_EN</w:t>
            </w:r>
            <w:r>
              <w:rPr>
                <w:rFonts w:hint="eastAsia"/>
              </w:rPr>
              <w:t>二</w:t>
            </w:r>
            <w:r>
              <w:t>选</w:t>
            </w:r>
            <w:proofErr w:type="gramStart"/>
            <w:r>
              <w:t>一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5057B5" w14:paraId="582E3FB2" w14:textId="4AF21D37" w:rsidTr="00196301">
        <w:tc>
          <w:tcPr>
            <w:tcW w:w="1134" w:type="dxa"/>
          </w:tcPr>
          <w:p w14:paraId="6AC3CACF" w14:textId="31ECE469" w:rsidR="005057B5" w:rsidRDefault="005057B5" w:rsidP="005057B5">
            <w:pPr>
              <w:pStyle w:val="TableText"/>
            </w:pPr>
            <w:r>
              <w:rPr>
                <w:rFonts w:hint="eastAsia"/>
              </w:rPr>
              <w:t>63</w:t>
            </w:r>
          </w:p>
        </w:tc>
        <w:tc>
          <w:tcPr>
            <w:tcW w:w="2268" w:type="dxa"/>
          </w:tcPr>
          <w:p w14:paraId="189BAA15" w14:textId="77777777" w:rsidR="005057B5" w:rsidRDefault="005057B5" w:rsidP="005057B5">
            <w:pPr>
              <w:pStyle w:val="TableText"/>
              <w:rPr>
                <w:lang w:val="de-DE"/>
              </w:rPr>
            </w:pPr>
            <w:r w:rsidRPr="00052679">
              <w:rPr>
                <w:rFonts w:hint="eastAsia"/>
                <w:lang w:val="de-DE"/>
              </w:rPr>
              <w:t>WLAN_PWR_EN/</w:t>
            </w:r>
          </w:p>
          <w:p w14:paraId="74485EDB" w14:textId="26D8B94D" w:rsidR="005057B5" w:rsidRDefault="005057B5" w:rsidP="005057B5">
            <w:pPr>
              <w:pStyle w:val="TableText"/>
            </w:pPr>
            <w:r w:rsidRPr="00052679">
              <w:rPr>
                <w:rFonts w:hint="eastAsia"/>
                <w:lang w:val="de-DE"/>
              </w:rPr>
              <w:t>ETH_PWR_EN</w:t>
            </w:r>
          </w:p>
        </w:tc>
        <w:tc>
          <w:tcPr>
            <w:tcW w:w="1843" w:type="dxa"/>
          </w:tcPr>
          <w:p w14:paraId="176BFAD6" w14:textId="0E3DF665" w:rsidR="005057B5" w:rsidRDefault="005057B5" w:rsidP="005057B5">
            <w:pPr>
              <w:pStyle w:val="TableText"/>
            </w:pPr>
            <w:r w:rsidRPr="00D530DB">
              <w:t>GPIO_125</w:t>
            </w:r>
          </w:p>
        </w:tc>
        <w:tc>
          <w:tcPr>
            <w:tcW w:w="2126" w:type="dxa"/>
          </w:tcPr>
          <w:p w14:paraId="2482A036" w14:textId="672DAAAA" w:rsidR="005057B5" w:rsidRDefault="005057B5" w:rsidP="005057B5">
            <w:pPr>
              <w:pStyle w:val="TableText"/>
            </w:pPr>
          </w:p>
        </w:tc>
        <w:tc>
          <w:tcPr>
            <w:tcW w:w="1660" w:type="dxa"/>
          </w:tcPr>
          <w:p w14:paraId="1DE7EEF7" w14:textId="77777777" w:rsidR="005057B5" w:rsidRDefault="005057B5" w:rsidP="005057B5">
            <w:pPr>
              <w:pStyle w:val="TableText"/>
            </w:pPr>
          </w:p>
        </w:tc>
        <w:tc>
          <w:tcPr>
            <w:tcW w:w="1056" w:type="dxa"/>
          </w:tcPr>
          <w:p w14:paraId="4249017F" w14:textId="2D82DDF0" w:rsidR="005057B5" w:rsidRDefault="005057B5" w:rsidP="005057B5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05CB42BA" w14:textId="2E6E6DCF" w:rsidR="005057B5" w:rsidRDefault="005057B5" w:rsidP="005057B5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D</w:t>
            </w:r>
          </w:p>
        </w:tc>
        <w:tc>
          <w:tcPr>
            <w:tcW w:w="1276" w:type="dxa"/>
          </w:tcPr>
          <w:p w14:paraId="61CB8806" w14:textId="4F41EB31" w:rsidR="005057B5" w:rsidRDefault="005057B5" w:rsidP="005057B5">
            <w:pPr>
              <w:pStyle w:val="TableText"/>
            </w:pPr>
            <w:r>
              <w:t>Y</w:t>
            </w:r>
          </w:p>
        </w:tc>
        <w:tc>
          <w:tcPr>
            <w:tcW w:w="1670" w:type="dxa"/>
          </w:tcPr>
          <w:p w14:paraId="4557B43A" w14:textId="77777777" w:rsidR="005057B5" w:rsidRDefault="005057B5" w:rsidP="005057B5">
            <w:pPr>
              <w:pStyle w:val="TableText"/>
            </w:pPr>
          </w:p>
        </w:tc>
      </w:tr>
      <w:tr w:rsidR="00DE7257" w14:paraId="625F8723" w14:textId="50A9E877" w:rsidTr="00196301">
        <w:tc>
          <w:tcPr>
            <w:tcW w:w="1134" w:type="dxa"/>
          </w:tcPr>
          <w:p w14:paraId="014E70A0" w14:textId="00D46183" w:rsidR="00DE7257" w:rsidRDefault="00DE7257" w:rsidP="00DE7257">
            <w:pPr>
              <w:pStyle w:val="TableText"/>
            </w:pPr>
            <w:r>
              <w:t>64</w:t>
            </w:r>
          </w:p>
        </w:tc>
        <w:tc>
          <w:tcPr>
            <w:tcW w:w="2268" w:type="dxa"/>
          </w:tcPr>
          <w:p w14:paraId="39435F40" w14:textId="77C577EA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I2S_MCLK</w:t>
            </w:r>
          </w:p>
        </w:tc>
        <w:tc>
          <w:tcPr>
            <w:tcW w:w="1843" w:type="dxa"/>
          </w:tcPr>
          <w:p w14:paraId="68A9EBC5" w14:textId="621D5AE0" w:rsidR="00DE7257" w:rsidRDefault="00DE7257" w:rsidP="00DE7257">
            <w:pPr>
              <w:pStyle w:val="TableText"/>
            </w:pPr>
            <w:r w:rsidRPr="00461A32">
              <w:t>GPIO_20</w:t>
            </w:r>
          </w:p>
        </w:tc>
        <w:tc>
          <w:tcPr>
            <w:tcW w:w="2126" w:type="dxa"/>
          </w:tcPr>
          <w:p w14:paraId="59C6E1D8" w14:textId="15CBB66E" w:rsidR="00DE7257" w:rsidRDefault="00DE7257" w:rsidP="00DE7257">
            <w:pPr>
              <w:pStyle w:val="TableText"/>
            </w:pPr>
          </w:p>
        </w:tc>
        <w:tc>
          <w:tcPr>
            <w:tcW w:w="1660" w:type="dxa"/>
          </w:tcPr>
          <w:p w14:paraId="26479E8B" w14:textId="77777777" w:rsidR="00DE7257" w:rsidRDefault="00DE7257" w:rsidP="00DE7257">
            <w:pPr>
              <w:pStyle w:val="TableText"/>
            </w:pPr>
          </w:p>
        </w:tc>
        <w:tc>
          <w:tcPr>
            <w:tcW w:w="1056" w:type="dxa"/>
          </w:tcPr>
          <w:p w14:paraId="3DD31048" w14:textId="5BA23989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65247AD0" w14:textId="79862A63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4388638A" w14:textId="7C7003FE" w:rsidR="00DE7257" w:rsidRDefault="00DE7257" w:rsidP="00DE7257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2147FD71" w14:textId="77777777" w:rsidR="00DE7257" w:rsidRDefault="00DE7257" w:rsidP="00DE7257">
            <w:pPr>
              <w:pStyle w:val="TableText"/>
            </w:pPr>
          </w:p>
        </w:tc>
      </w:tr>
      <w:tr w:rsidR="00DE7257" w14:paraId="0A604EBB" w14:textId="61D29437" w:rsidTr="00196301">
        <w:tc>
          <w:tcPr>
            <w:tcW w:w="1134" w:type="dxa"/>
          </w:tcPr>
          <w:p w14:paraId="05D03A09" w14:textId="6EAD7F7B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65</w:t>
            </w:r>
          </w:p>
        </w:tc>
        <w:tc>
          <w:tcPr>
            <w:tcW w:w="2268" w:type="dxa"/>
          </w:tcPr>
          <w:p w14:paraId="204F2976" w14:textId="6D9655E0" w:rsidR="00DE7257" w:rsidRDefault="00DE7257" w:rsidP="00DE7257">
            <w:pPr>
              <w:pStyle w:val="TableText"/>
            </w:pPr>
            <w:r>
              <w:t>I2S_WS</w:t>
            </w:r>
          </w:p>
        </w:tc>
        <w:tc>
          <w:tcPr>
            <w:tcW w:w="1843" w:type="dxa"/>
          </w:tcPr>
          <w:p w14:paraId="17F66491" w14:textId="34CD4300" w:rsidR="00DE7257" w:rsidRDefault="00DE7257" w:rsidP="00DE7257">
            <w:pPr>
              <w:pStyle w:val="TableText"/>
            </w:pPr>
            <w:r w:rsidRPr="00461A32">
              <w:t>GPIO_26</w:t>
            </w:r>
          </w:p>
        </w:tc>
        <w:tc>
          <w:tcPr>
            <w:tcW w:w="2126" w:type="dxa"/>
          </w:tcPr>
          <w:p w14:paraId="627CDA34" w14:textId="2D4C8DEF" w:rsidR="00DE7257" w:rsidRDefault="0019254B" w:rsidP="00DE7257">
            <w:pPr>
              <w:pStyle w:val="TableText"/>
            </w:pPr>
            <w:r w:rsidRPr="0019254B">
              <w:t>SPI1_CS_N</w:t>
            </w:r>
          </w:p>
        </w:tc>
        <w:tc>
          <w:tcPr>
            <w:tcW w:w="1660" w:type="dxa"/>
          </w:tcPr>
          <w:p w14:paraId="426A82B0" w14:textId="01313319" w:rsidR="00DE7257" w:rsidRDefault="00F320F6" w:rsidP="00DE7257">
            <w:pPr>
              <w:pStyle w:val="TableText"/>
            </w:pPr>
            <w:r w:rsidRPr="00F320F6">
              <w:t>UART2_TXD</w:t>
            </w:r>
          </w:p>
        </w:tc>
        <w:tc>
          <w:tcPr>
            <w:tcW w:w="1056" w:type="dxa"/>
          </w:tcPr>
          <w:p w14:paraId="6ACBDA53" w14:textId="2B150E34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29838F66" w14:textId="61CEACA4" w:rsidR="00DE7257" w:rsidRDefault="00DE7257" w:rsidP="00DE7257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37210F9A" w14:textId="705611F8" w:rsidR="00DE7257" w:rsidRDefault="00DE7257" w:rsidP="00DE7257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668CFCB6" w14:textId="77777777" w:rsidR="00DE7257" w:rsidRDefault="00DE7257" w:rsidP="00DE7257">
            <w:pPr>
              <w:pStyle w:val="TableText"/>
            </w:pPr>
          </w:p>
        </w:tc>
      </w:tr>
      <w:tr w:rsidR="00DE7257" w14:paraId="4BF17706" w14:textId="49C7C030" w:rsidTr="00196301">
        <w:tc>
          <w:tcPr>
            <w:tcW w:w="1134" w:type="dxa"/>
          </w:tcPr>
          <w:p w14:paraId="2BB90FDC" w14:textId="110087ED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66</w:t>
            </w:r>
          </w:p>
        </w:tc>
        <w:tc>
          <w:tcPr>
            <w:tcW w:w="2268" w:type="dxa"/>
          </w:tcPr>
          <w:p w14:paraId="75A2400A" w14:textId="3B69549B" w:rsidR="00DE7257" w:rsidRDefault="00DE7257" w:rsidP="00DE7257">
            <w:pPr>
              <w:pStyle w:val="TableText"/>
            </w:pPr>
            <w:r>
              <w:t>I2S_SCLK</w:t>
            </w:r>
          </w:p>
        </w:tc>
        <w:tc>
          <w:tcPr>
            <w:tcW w:w="1843" w:type="dxa"/>
          </w:tcPr>
          <w:p w14:paraId="6C7FA6A8" w14:textId="36FD723B" w:rsidR="00DE7257" w:rsidRDefault="00DE7257" w:rsidP="00DE7257">
            <w:pPr>
              <w:pStyle w:val="TableText"/>
            </w:pPr>
            <w:r w:rsidRPr="00461A32">
              <w:t>GPIO_25</w:t>
            </w:r>
          </w:p>
        </w:tc>
        <w:tc>
          <w:tcPr>
            <w:tcW w:w="2126" w:type="dxa"/>
          </w:tcPr>
          <w:p w14:paraId="782971F0" w14:textId="64A07710" w:rsidR="00DE7257" w:rsidRDefault="0019254B" w:rsidP="00DE7257">
            <w:pPr>
              <w:pStyle w:val="TableText"/>
            </w:pPr>
            <w:r w:rsidRPr="0019254B">
              <w:t>SPI1_CLK</w:t>
            </w:r>
          </w:p>
        </w:tc>
        <w:tc>
          <w:tcPr>
            <w:tcW w:w="1660" w:type="dxa"/>
          </w:tcPr>
          <w:p w14:paraId="0EAB9FCA" w14:textId="065390F0" w:rsidR="00DE7257" w:rsidRDefault="00F320F6" w:rsidP="00DE7257">
            <w:pPr>
              <w:pStyle w:val="TableText"/>
            </w:pPr>
            <w:r w:rsidRPr="00F320F6">
              <w:t>UART2_RXD</w:t>
            </w:r>
          </w:p>
        </w:tc>
        <w:tc>
          <w:tcPr>
            <w:tcW w:w="1056" w:type="dxa"/>
          </w:tcPr>
          <w:p w14:paraId="69050E94" w14:textId="50C201EB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020D307E" w14:textId="3DD07541" w:rsidR="00DE7257" w:rsidRDefault="00DE7257" w:rsidP="00DE7257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4F09F464" w14:textId="30FC4A1C" w:rsidR="00DE7257" w:rsidRDefault="00DE7257" w:rsidP="00DE7257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0F24C4C3" w14:textId="77777777" w:rsidR="00DE7257" w:rsidRDefault="00DE7257" w:rsidP="00DE7257">
            <w:pPr>
              <w:pStyle w:val="TableText"/>
            </w:pPr>
          </w:p>
        </w:tc>
      </w:tr>
      <w:tr w:rsidR="00DE7257" w14:paraId="4C8D8D1B" w14:textId="3440A57E" w:rsidTr="00196301">
        <w:tc>
          <w:tcPr>
            <w:tcW w:w="1134" w:type="dxa"/>
          </w:tcPr>
          <w:p w14:paraId="3C817BBF" w14:textId="5C6B3FE0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67</w:t>
            </w:r>
          </w:p>
        </w:tc>
        <w:tc>
          <w:tcPr>
            <w:tcW w:w="2268" w:type="dxa"/>
          </w:tcPr>
          <w:p w14:paraId="4E752F0B" w14:textId="52DF9D3E" w:rsidR="00DE7257" w:rsidRDefault="00DE7257" w:rsidP="00DE7257">
            <w:pPr>
              <w:pStyle w:val="TableText"/>
            </w:pPr>
            <w:r>
              <w:t>I2S_TX</w:t>
            </w:r>
          </w:p>
        </w:tc>
        <w:tc>
          <w:tcPr>
            <w:tcW w:w="1843" w:type="dxa"/>
          </w:tcPr>
          <w:p w14:paraId="009A9EFA" w14:textId="450DBF9A" w:rsidR="00DE7257" w:rsidRDefault="00DE7257" w:rsidP="00DE7257">
            <w:pPr>
              <w:pStyle w:val="TableText"/>
            </w:pPr>
            <w:r w:rsidRPr="00461A32">
              <w:t>GPIO_27</w:t>
            </w:r>
          </w:p>
        </w:tc>
        <w:tc>
          <w:tcPr>
            <w:tcW w:w="2126" w:type="dxa"/>
          </w:tcPr>
          <w:p w14:paraId="46D19877" w14:textId="66CCA775" w:rsidR="00DE7257" w:rsidRDefault="0019254B" w:rsidP="00DE7257">
            <w:pPr>
              <w:pStyle w:val="TableText"/>
            </w:pPr>
            <w:r w:rsidRPr="0019254B">
              <w:t>SPI1_MOSI</w:t>
            </w:r>
          </w:p>
        </w:tc>
        <w:tc>
          <w:tcPr>
            <w:tcW w:w="1660" w:type="dxa"/>
          </w:tcPr>
          <w:p w14:paraId="365D85D8" w14:textId="22A9FC93" w:rsidR="00DE7257" w:rsidRDefault="00F320F6" w:rsidP="00DE7257">
            <w:pPr>
              <w:pStyle w:val="TableText"/>
            </w:pPr>
            <w:r w:rsidRPr="00F320F6">
              <w:t>UART2_CTS</w:t>
            </w:r>
          </w:p>
        </w:tc>
        <w:tc>
          <w:tcPr>
            <w:tcW w:w="1056" w:type="dxa"/>
          </w:tcPr>
          <w:p w14:paraId="71D2D72F" w14:textId="012F1323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40961618" w14:textId="05FDD500" w:rsidR="00DE7257" w:rsidRDefault="00DE7257" w:rsidP="00DE7257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58DA5F79" w14:textId="59B3E71E" w:rsidR="00DE7257" w:rsidRDefault="00DE7257" w:rsidP="00DE7257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2F19A93E" w14:textId="77777777" w:rsidR="00DE7257" w:rsidRDefault="00DE7257" w:rsidP="00DE7257">
            <w:pPr>
              <w:pStyle w:val="TableText"/>
            </w:pPr>
          </w:p>
        </w:tc>
      </w:tr>
      <w:tr w:rsidR="00DE7257" w14:paraId="6E7758C1" w14:textId="5D85298A" w:rsidTr="00196301">
        <w:tc>
          <w:tcPr>
            <w:tcW w:w="1134" w:type="dxa"/>
          </w:tcPr>
          <w:p w14:paraId="6813EC50" w14:textId="197E57BC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68</w:t>
            </w:r>
          </w:p>
        </w:tc>
        <w:tc>
          <w:tcPr>
            <w:tcW w:w="2268" w:type="dxa"/>
          </w:tcPr>
          <w:p w14:paraId="5F5D96B9" w14:textId="67A032AE" w:rsidR="00DE7257" w:rsidRDefault="00DE7257" w:rsidP="00DE7257">
            <w:pPr>
              <w:pStyle w:val="TableText"/>
            </w:pPr>
            <w:r>
              <w:t>I2S_RX</w:t>
            </w:r>
          </w:p>
        </w:tc>
        <w:tc>
          <w:tcPr>
            <w:tcW w:w="1843" w:type="dxa"/>
          </w:tcPr>
          <w:p w14:paraId="246C12FF" w14:textId="303B40C3" w:rsidR="00DE7257" w:rsidRDefault="00DE7257" w:rsidP="00DE7257">
            <w:pPr>
              <w:pStyle w:val="TableText"/>
            </w:pPr>
            <w:r w:rsidRPr="00461A32">
              <w:t>GPIO_28</w:t>
            </w:r>
          </w:p>
        </w:tc>
        <w:tc>
          <w:tcPr>
            <w:tcW w:w="2126" w:type="dxa"/>
          </w:tcPr>
          <w:p w14:paraId="612187AB" w14:textId="78BAC70A" w:rsidR="00DE7257" w:rsidRDefault="0019254B" w:rsidP="00DE7257">
            <w:pPr>
              <w:pStyle w:val="TableText"/>
            </w:pPr>
            <w:r w:rsidRPr="0019254B">
              <w:t>SPI1_MISO</w:t>
            </w:r>
          </w:p>
        </w:tc>
        <w:tc>
          <w:tcPr>
            <w:tcW w:w="1660" w:type="dxa"/>
          </w:tcPr>
          <w:p w14:paraId="2313344D" w14:textId="65C8CAAC" w:rsidR="00DE7257" w:rsidRDefault="00F320F6" w:rsidP="00DE7257">
            <w:pPr>
              <w:pStyle w:val="TableText"/>
            </w:pPr>
            <w:r w:rsidRPr="00F320F6">
              <w:t>UART2_RTS</w:t>
            </w:r>
          </w:p>
        </w:tc>
        <w:tc>
          <w:tcPr>
            <w:tcW w:w="1056" w:type="dxa"/>
          </w:tcPr>
          <w:p w14:paraId="5E5E8C74" w14:textId="75E105B7" w:rsidR="00DE7257" w:rsidRDefault="00DE7257" w:rsidP="00DE7257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6C3F161B" w14:textId="54A522F7" w:rsidR="00DE7257" w:rsidRDefault="00DE7257" w:rsidP="00DE7257">
            <w:pPr>
              <w:pStyle w:val="TableText"/>
            </w:pPr>
            <w:r w:rsidRPr="0037741E"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4B3FED17" w14:textId="65B646A8" w:rsidR="00DE7257" w:rsidRDefault="00DE7257" w:rsidP="00DE7257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58978A45" w14:textId="77777777" w:rsidR="00DE7257" w:rsidRDefault="00DE7257" w:rsidP="00DE7257">
            <w:pPr>
              <w:pStyle w:val="TableText"/>
            </w:pPr>
          </w:p>
        </w:tc>
      </w:tr>
      <w:tr w:rsidR="007B5E76" w14:paraId="4B55433A" w14:textId="48A04B90" w:rsidTr="00196301">
        <w:tc>
          <w:tcPr>
            <w:tcW w:w="1134" w:type="dxa"/>
          </w:tcPr>
          <w:p w14:paraId="7394D64D" w14:textId="3DF242BE" w:rsidR="007B5E76" w:rsidRDefault="007B5E76" w:rsidP="007B5E76">
            <w:pPr>
              <w:pStyle w:val="TableText"/>
            </w:pPr>
            <w:r>
              <w:t>69</w:t>
            </w:r>
          </w:p>
        </w:tc>
        <w:tc>
          <w:tcPr>
            <w:tcW w:w="2268" w:type="dxa"/>
          </w:tcPr>
          <w:p w14:paraId="2FEE4148" w14:textId="7AE07424" w:rsidR="007B5E76" w:rsidRDefault="007B5E76" w:rsidP="007B5E76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_TX</w:t>
            </w:r>
            <w:r>
              <w:t>D</w:t>
            </w:r>
          </w:p>
        </w:tc>
        <w:tc>
          <w:tcPr>
            <w:tcW w:w="1843" w:type="dxa"/>
          </w:tcPr>
          <w:p w14:paraId="624B43FE" w14:textId="756643DD" w:rsidR="007B5E76" w:rsidRDefault="007B5E76" w:rsidP="007B5E76">
            <w:pPr>
              <w:pStyle w:val="TableText"/>
            </w:pPr>
            <w:r w:rsidRPr="005E7C25">
              <w:t>GPIO_52</w:t>
            </w:r>
          </w:p>
        </w:tc>
        <w:tc>
          <w:tcPr>
            <w:tcW w:w="2126" w:type="dxa"/>
          </w:tcPr>
          <w:p w14:paraId="7C7C4322" w14:textId="0D392313" w:rsidR="007B5E76" w:rsidRDefault="007B5E76" w:rsidP="007B5E76">
            <w:pPr>
              <w:pStyle w:val="TableText"/>
            </w:pPr>
          </w:p>
        </w:tc>
        <w:tc>
          <w:tcPr>
            <w:tcW w:w="1660" w:type="dxa"/>
          </w:tcPr>
          <w:p w14:paraId="114C551D" w14:textId="77777777" w:rsidR="007B5E76" w:rsidRDefault="007B5E76" w:rsidP="007B5E76">
            <w:pPr>
              <w:pStyle w:val="TableText"/>
            </w:pPr>
          </w:p>
        </w:tc>
        <w:tc>
          <w:tcPr>
            <w:tcW w:w="1056" w:type="dxa"/>
          </w:tcPr>
          <w:p w14:paraId="462863B7" w14:textId="49199A42" w:rsidR="007B5E76" w:rsidRDefault="007B5E76" w:rsidP="007B5E7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168640C5" w14:textId="763FB00A" w:rsidR="007B5E76" w:rsidRDefault="007B5E76" w:rsidP="007B5E76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76F7E83" w14:textId="4AE08E53" w:rsidR="007B5E76" w:rsidRDefault="007B5E76" w:rsidP="007B5E76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487FACA0" w14:textId="77777777" w:rsidR="007B5E76" w:rsidRDefault="007B5E76" w:rsidP="007B5E76">
            <w:pPr>
              <w:pStyle w:val="TableText"/>
            </w:pPr>
          </w:p>
        </w:tc>
      </w:tr>
      <w:tr w:rsidR="007B5E76" w14:paraId="17D145C1" w14:textId="650E63BE" w:rsidTr="00196301">
        <w:tc>
          <w:tcPr>
            <w:tcW w:w="1134" w:type="dxa"/>
          </w:tcPr>
          <w:p w14:paraId="2100E788" w14:textId="11F756D5" w:rsidR="007B5E76" w:rsidRDefault="007B5E76" w:rsidP="007B5E76">
            <w:pPr>
              <w:pStyle w:val="TableText"/>
            </w:pPr>
            <w:r>
              <w:t>70</w:t>
            </w:r>
          </w:p>
        </w:tc>
        <w:tc>
          <w:tcPr>
            <w:tcW w:w="2268" w:type="dxa"/>
          </w:tcPr>
          <w:p w14:paraId="3ABF0F9E" w14:textId="0FD4731B" w:rsidR="007B5E76" w:rsidRDefault="007B5E76" w:rsidP="007B5E76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_RX</w:t>
            </w:r>
            <w:r>
              <w:t>D</w:t>
            </w:r>
          </w:p>
        </w:tc>
        <w:tc>
          <w:tcPr>
            <w:tcW w:w="1843" w:type="dxa"/>
          </w:tcPr>
          <w:p w14:paraId="4EC6F79D" w14:textId="40B178F0" w:rsidR="007B5E76" w:rsidRDefault="007B5E76" w:rsidP="007B5E76">
            <w:pPr>
              <w:pStyle w:val="TableText"/>
            </w:pPr>
            <w:r w:rsidRPr="005E7C25">
              <w:t>GPIO_51</w:t>
            </w:r>
          </w:p>
        </w:tc>
        <w:tc>
          <w:tcPr>
            <w:tcW w:w="2126" w:type="dxa"/>
          </w:tcPr>
          <w:p w14:paraId="42162C5C" w14:textId="09E5997A" w:rsidR="007B5E76" w:rsidRDefault="007B5E76" w:rsidP="007B5E76">
            <w:pPr>
              <w:pStyle w:val="TableText"/>
            </w:pPr>
          </w:p>
        </w:tc>
        <w:tc>
          <w:tcPr>
            <w:tcW w:w="1660" w:type="dxa"/>
          </w:tcPr>
          <w:p w14:paraId="543A6C4D" w14:textId="77777777" w:rsidR="007B5E76" w:rsidRDefault="007B5E76" w:rsidP="007B5E76">
            <w:pPr>
              <w:pStyle w:val="TableText"/>
            </w:pPr>
          </w:p>
        </w:tc>
        <w:tc>
          <w:tcPr>
            <w:tcW w:w="1056" w:type="dxa"/>
          </w:tcPr>
          <w:p w14:paraId="67B09598" w14:textId="04515637" w:rsidR="007B5E76" w:rsidRDefault="007B5E76" w:rsidP="007B5E76">
            <w:pPr>
              <w:pStyle w:val="TableText"/>
            </w:pPr>
            <w:r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7C67CFB1" w14:textId="3F6522B8" w:rsidR="007B5E76" w:rsidRDefault="007B5E76" w:rsidP="007B5E76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597B396" w14:textId="23C0E9BC" w:rsidR="007B5E76" w:rsidRDefault="007B5E76" w:rsidP="007B5E76">
            <w:pPr>
              <w:pStyle w:val="TableText"/>
            </w:pPr>
            <w:r w:rsidRPr="00790484">
              <w:t>Y</w:t>
            </w:r>
          </w:p>
        </w:tc>
        <w:tc>
          <w:tcPr>
            <w:tcW w:w="1670" w:type="dxa"/>
          </w:tcPr>
          <w:p w14:paraId="74156642" w14:textId="77777777" w:rsidR="007B5E76" w:rsidRDefault="007B5E76" w:rsidP="007B5E76">
            <w:pPr>
              <w:pStyle w:val="TableText"/>
            </w:pPr>
          </w:p>
        </w:tc>
      </w:tr>
      <w:tr w:rsidR="0072311C" w14:paraId="30CF671C" w14:textId="7400E3F1" w:rsidTr="00196301">
        <w:tc>
          <w:tcPr>
            <w:tcW w:w="1134" w:type="dxa"/>
          </w:tcPr>
          <w:p w14:paraId="526DC2CC" w14:textId="038F2865" w:rsidR="0072311C" w:rsidRDefault="0072311C" w:rsidP="0072311C">
            <w:pPr>
              <w:pStyle w:val="TableText"/>
            </w:pPr>
            <w:r>
              <w:rPr>
                <w:rFonts w:hint="eastAsia"/>
              </w:rPr>
              <w:lastRenderedPageBreak/>
              <w:t>78</w:t>
            </w:r>
          </w:p>
        </w:tc>
        <w:tc>
          <w:tcPr>
            <w:tcW w:w="2268" w:type="dxa"/>
          </w:tcPr>
          <w:p w14:paraId="57D6E31A" w14:textId="5BAF9E1F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OTG_5V_EN</w:t>
            </w:r>
          </w:p>
        </w:tc>
        <w:tc>
          <w:tcPr>
            <w:tcW w:w="1843" w:type="dxa"/>
          </w:tcPr>
          <w:p w14:paraId="69D331DD" w14:textId="31AAAEF9" w:rsidR="0072311C" w:rsidRDefault="0072311C" w:rsidP="0072311C">
            <w:pPr>
              <w:pStyle w:val="TableText"/>
            </w:pPr>
            <w:r w:rsidRPr="00943899">
              <w:t>GPIO_33</w:t>
            </w:r>
          </w:p>
        </w:tc>
        <w:tc>
          <w:tcPr>
            <w:tcW w:w="2126" w:type="dxa"/>
          </w:tcPr>
          <w:p w14:paraId="662CC7D2" w14:textId="2EF0C9E3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6C208008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5EFAA9A4" w14:textId="26C822FE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514AD710" w14:textId="2E006F87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3F295C86" w14:textId="700BAEFB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61357907" w14:textId="77777777" w:rsidR="0072311C" w:rsidRDefault="0072311C" w:rsidP="0072311C">
            <w:pPr>
              <w:pStyle w:val="TableText"/>
            </w:pPr>
          </w:p>
        </w:tc>
      </w:tr>
      <w:tr w:rsidR="0072311C" w14:paraId="2506B81B" w14:textId="5B70F1B6" w:rsidTr="00196301">
        <w:tc>
          <w:tcPr>
            <w:tcW w:w="1134" w:type="dxa"/>
          </w:tcPr>
          <w:p w14:paraId="1FB35C44" w14:textId="260D643D" w:rsidR="0072311C" w:rsidRDefault="0072311C" w:rsidP="0072311C">
            <w:pPr>
              <w:pStyle w:val="TableText"/>
            </w:pPr>
            <w:r>
              <w:t>79</w:t>
            </w:r>
          </w:p>
        </w:tc>
        <w:tc>
          <w:tcPr>
            <w:tcW w:w="2268" w:type="dxa"/>
          </w:tcPr>
          <w:p w14:paraId="3EE74DEE" w14:textId="7B51F97A" w:rsidR="0072311C" w:rsidRDefault="0072311C" w:rsidP="0072311C">
            <w:pPr>
              <w:pStyle w:val="TableText"/>
            </w:pPr>
            <w:r>
              <w:t>SLEEP</w:t>
            </w:r>
          </w:p>
        </w:tc>
        <w:tc>
          <w:tcPr>
            <w:tcW w:w="1843" w:type="dxa"/>
          </w:tcPr>
          <w:p w14:paraId="4AA58A43" w14:textId="659292AE" w:rsidR="0072311C" w:rsidRDefault="0072311C" w:rsidP="0072311C">
            <w:pPr>
              <w:pStyle w:val="TableText"/>
            </w:pPr>
            <w:r w:rsidRPr="00943899">
              <w:t>GPIO_126</w:t>
            </w:r>
          </w:p>
        </w:tc>
        <w:tc>
          <w:tcPr>
            <w:tcW w:w="2126" w:type="dxa"/>
          </w:tcPr>
          <w:p w14:paraId="4BB60E45" w14:textId="4D19C297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6A71DD4D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224E566B" w14:textId="66F31F78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3256092F" w14:textId="61C34F3B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29AB2066" w14:textId="0B44C4B4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16F5A9BD" w14:textId="77777777" w:rsidR="0072311C" w:rsidRDefault="0072311C" w:rsidP="0072311C">
            <w:pPr>
              <w:pStyle w:val="TableText"/>
            </w:pPr>
          </w:p>
        </w:tc>
      </w:tr>
      <w:tr w:rsidR="0072311C" w14:paraId="341B2B6E" w14:textId="697D6A3C" w:rsidTr="00196301">
        <w:tc>
          <w:tcPr>
            <w:tcW w:w="1134" w:type="dxa"/>
          </w:tcPr>
          <w:p w14:paraId="0DD1AF7D" w14:textId="6ACB3ED1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81</w:t>
            </w:r>
          </w:p>
        </w:tc>
        <w:tc>
          <w:tcPr>
            <w:tcW w:w="2268" w:type="dxa"/>
          </w:tcPr>
          <w:p w14:paraId="4046136B" w14:textId="69D714B9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C_SDA</w:t>
            </w:r>
          </w:p>
        </w:tc>
        <w:tc>
          <w:tcPr>
            <w:tcW w:w="1843" w:type="dxa"/>
          </w:tcPr>
          <w:p w14:paraId="5B63D4E0" w14:textId="64E0E845" w:rsidR="0072311C" w:rsidRDefault="0072311C" w:rsidP="0072311C">
            <w:pPr>
              <w:pStyle w:val="TableText"/>
            </w:pPr>
            <w:r w:rsidRPr="00943899">
              <w:t>GPIO_50</w:t>
            </w:r>
          </w:p>
        </w:tc>
        <w:tc>
          <w:tcPr>
            <w:tcW w:w="2126" w:type="dxa"/>
          </w:tcPr>
          <w:p w14:paraId="1FEA6986" w14:textId="45E1719B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1915900E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7EDEEC7A" w14:textId="180B3D73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49230A5E" w14:textId="1CC36553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60519056" w14:textId="683AE80F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0B6170F1" w14:textId="77777777" w:rsidR="0072311C" w:rsidRDefault="0072311C" w:rsidP="0072311C">
            <w:pPr>
              <w:pStyle w:val="TableText"/>
            </w:pPr>
          </w:p>
        </w:tc>
      </w:tr>
      <w:tr w:rsidR="0072311C" w14:paraId="285C42D4" w14:textId="34368BAB" w:rsidTr="00196301">
        <w:tc>
          <w:tcPr>
            <w:tcW w:w="1134" w:type="dxa"/>
          </w:tcPr>
          <w:p w14:paraId="115DDBED" w14:textId="1235BCC8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82</w:t>
            </w:r>
          </w:p>
        </w:tc>
        <w:tc>
          <w:tcPr>
            <w:tcW w:w="2268" w:type="dxa"/>
          </w:tcPr>
          <w:p w14:paraId="58CAD914" w14:textId="7B42F10B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C_SCL</w:t>
            </w:r>
          </w:p>
        </w:tc>
        <w:tc>
          <w:tcPr>
            <w:tcW w:w="1843" w:type="dxa"/>
          </w:tcPr>
          <w:p w14:paraId="78F6C721" w14:textId="773173D9" w:rsidR="0072311C" w:rsidRDefault="0072311C" w:rsidP="0072311C">
            <w:pPr>
              <w:pStyle w:val="TableText"/>
            </w:pPr>
            <w:r w:rsidRPr="00943899">
              <w:t>GPIO_49</w:t>
            </w:r>
          </w:p>
        </w:tc>
        <w:tc>
          <w:tcPr>
            <w:tcW w:w="2126" w:type="dxa"/>
          </w:tcPr>
          <w:p w14:paraId="2E422849" w14:textId="2F09B27D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311C5A0F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3B10568E" w14:textId="02412C1D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7CD55DD9" w14:textId="283343CF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207E4CFD" w14:textId="36E569E8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2B98E8DA" w14:textId="77777777" w:rsidR="0072311C" w:rsidRDefault="0072311C" w:rsidP="0072311C">
            <w:pPr>
              <w:pStyle w:val="TableText"/>
            </w:pPr>
          </w:p>
        </w:tc>
      </w:tr>
      <w:tr w:rsidR="0072311C" w14:paraId="5700C11E" w14:textId="2429C2D9" w:rsidTr="00196301">
        <w:tc>
          <w:tcPr>
            <w:tcW w:w="1134" w:type="dxa"/>
          </w:tcPr>
          <w:p w14:paraId="767C8C57" w14:textId="32980B04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83</w:t>
            </w:r>
          </w:p>
        </w:tc>
        <w:tc>
          <w:tcPr>
            <w:tcW w:w="2268" w:type="dxa"/>
          </w:tcPr>
          <w:p w14:paraId="2320D0D4" w14:textId="134E12D0" w:rsidR="0072311C" w:rsidRDefault="0072311C" w:rsidP="0072311C">
            <w:pPr>
              <w:pStyle w:val="TableText"/>
            </w:pPr>
            <w:r w:rsidRPr="00385E90">
              <w:t>NET_LIGHT</w:t>
            </w:r>
          </w:p>
        </w:tc>
        <w:tc>
          <w:tcPr>
            <w:tcW w:w="1843" w:type="dxa"/>
          </w:tcPr>
          <w:p w14:paraId="3CF82C28" w14:textId="3294ABF4" w:rsidR="0072311C" w:rsidRDefault="0072311C" w:rsidP="0072311C">
            <w:pPr>
              <w:pStyle w:val="TableText"/>
            </w:pPr>
            <w:r w:rsidRPr="00943899">
              <w:t>GPIO_35</w:t>
            </w:r>
          </w:p>
        </w:tc>
        <w:tc>
          <w:tcPr>
            <w:tcW w:w="2126" w:type="dxa"/>
          </w:tcPr>
          <w:p w14:paraId="17C2DDE4" w14:textId="61A61A28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51AB1FCB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29C721C3" w14:textId="19460504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5766F694" w14:textId="6878D606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240E6335" w14:textId="1A1CB6AF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7124B587" w14:textId="77777777" w:rsidR="0072311C" w:rsidRDefault="0072311C" w:rsidP="0072311C">
            <w:pPr>
              <w:pStyle w:val="TableText"/>
            </w:pPr>
          </w:p>
        </w:tc>
      </w:tr>
      <w:tr w:rsidR="0072311C" w14:paraId="6EE96A38" w14:textId="2854ECD0" w:rsidTr="00196301">
        <w:tc>
          <w:tcPr>
            <w:tcW w:w="1134" w:type="dxa"/>
          </w:tcPr>
          <w:p w14:paraId="52FD8612" w14:textId="0DEB6170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84</w:t>
            </w:r>
          </w:p>
        </w:tc>
        <w:tc>
          <w:tcPr>
            <w:tcW w:w="2268" w:type="dxa"/>
          </w:tcPr>
          <w:p w14:paraId="630D4923" w14:textId="1C649D81" w:rsidR="0072311C" w:rsidRDefault="0072311C" w:rsidP="0072311C">
            <w:pPr>
              <w:pStyle w:val="TableText"/>
            </w:pPr>
            <w:r w:rsidRPr="00385E90">
              <w:t>GPIO_31</w:t>
            </w:r>
          </w:p>
        </w:tc>
        <w:tc>
          <w:tcPr>
            <w:tcW w:w="1843" w:type="dxa"/>
          </w:tcPr>
          <w:p w14:paraId="0FBBB370" w14:textId="120BDB79" w:rsidR="0072311C" w:rsidRDefault="0072311C" w:rsidP="0072311C">
            <w:pPr>
              <w:pStyle w:val="TableText"/>
            </w:pPr>
            <w:r w:rsidRPr="00943899">
              <w:t>CP_UART_CTS</w:t>
            </w:r>
          </w:p>
        </w:tc>
        <w:tc>
          <w:tcPr>
            <w:tcW w:w="2126" w:type="dxa"/>
          </w:tcPr>
          <w:p w14:paraId="2EDF7C7F" w14:textId="69E2480C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7F76D035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4EB7DF70" w14:textId="2E3B31F0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</w:tcPr>
          <w:p w14:paraId="7F03BA94" w14:textId="643BD4F7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4D19B960" w14:textId="5A992366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5D0DA946" w14:textId="77777777" w:rsidR="0072311C" w:rsidRDefault="0072311C" w:rsidP="0072311C">
            <w:pPr>
              <w:pStyle w:val="TableText"/>
            </w:pPr>
          </w:p>
        </w:tc>
      </w:tr>
      <w:tr w:rsidR="0072311C" w14:paraId="4A4F4CE9" w14:textId="7023C7BB" w:rsidTr="00196301">
        <w:tc>
          <w:tcPr>
            <w:tcW w:w="1134" w:type="dxa"/>
          </w:tcPr>
          <w:p w14:paraId="0B9CD817" w14:textId="1A05B605" w:rsidR="0072311C" w:rsidRPr="00052679" w:rsidRDefault="0072311C" w:rsidP="0072311C">
            <w:pPr>
              <w:pStyle w:val="TableText"/>
              <w:rPr>
                <w:lang w:val="de-DE"/>
              </w:rPr>
            </w:pPr>
            <w:r>
              <w:rPr>
                <w:rFonts w:hint="eastAsia"/>
                <w:lang w:val="de-DE"/>
              </w:rPr>
              <w:t>85</w:t>
            </w:r>
          </w:p>
        </w:tc>
        <w:tc>
          <w:tcPr>
            <w:tcW w:w="2268" w:type="dxa"/>
          </w:tcPr>
          <w:p w14:paraId="1B1A93A5" w14:textId="7D7AE264" w:rsidR="0072311C" w:rsidRDefault="0072311C" w:rsidP="0072311C">
            <w:pPr>
              <w:pStyle w:val="TableText"/>
            </w:pPr>
            <w:r w:rsidRPr="00385E90">
              <w:t>UART2_RXD</w:t>
            </w:r>
          </w:p>
        </w:tc>
        <w:tc>
          <w:tcPr>
            <w:tcW w:w="1843" w:type="dxa"/>
          </w:tcPr>
          <w:p w14:paraId="659ED7A3" w14:textId="324A5C38" w:rsidR="0072311C" w:rsidRDefault="0072311C" w:rsidP="0072311C">
            <w:pPr>
              <w:pStyle w:val="TableText"/>
            </w:pPr>
            <w:r w:rsidRPr="00943899">
              <w:t>GPIO_53</w:t>
            </w:r>
          </w:p>
        </w:tc>
        <w:tc>
          <w:tcPr>
            <w:tcW w:w="2126" w:type="dxa"/>
          </w:tcPr>
          <w:p w14:paraId="19C378FC" w14:textId="67F9EBC1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0A112EFA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7B051D2E" w14:textId="2FF7999B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0E3D726A" w14:textId="4FD02836" w:rsidR="0072311C" w:rsidRDefault="0072311C" w:rsidP="0072311C">
            <w:pPr>
              <w:pStyle w:val="TableText"/>
            </w:pPr>
            <w:r w:rsidRPr="000210DF"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665AF3FE" w14:textId="3FEFF95D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27B240F4" w14:textId="77777777" w:rsidR="0072311C" w:rsidRDefault="0072311C" w:rsidP="0072311C">
            <w:pPr>
              <w:pStyle w:val="TableText"/>
            </w:pPr>
          </w:p>
        </w:tc>
      </w:tr>
      <w:tr w:rsidR="0072311C" w14:paraId="365EF403" w14:textId="15C7E788" w:rsidTr="00196301">
        <w:tc>
          <w:tcPr>
            <w:tcW w:w="1134" w:type="dxa"/>
          </w:tcPr>
          <w:p w14:paraId="46971465" w14:textId="6824975C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86</w:t>
            </w:r>
          </w:p>
        </w:tc>
        <w:tc>
          <w:tcPr>
            <w:tcW w:w="2268" w:type="dxa"/>
          </w:tcPr>
          <w:p w14:paraId="2CF63046" w14:textId="68848BE3" w:rsidR="0072311C" w:rsidRDefault="0072311C" w:rsidP="0072311C">
            <w:pPr>
              <w:pStyle w:val="TableText"/>
            </w:pPr>
            <w:r w:rsidRPr="00385E90">
              <w:t>UART2_TXD</w:t>
            </w:r>
          </w:p>
        </w:tc>
        <w:tc>
          <w:tcPr>
            <w:tcW w:w="1843" w:type="dxa"/>
          </w:tcPr>
          <w:p w14:paraId="7BA6AF23" w14:textId="11C7AF1A" w:rsidR="0072311C" w:rsidRDefault="0072311C" w:rsidP="0072311C">
            <w:pPr>
              <w:pStyle w:val="TableText"/>
            </w:pPr>
            <w:r w:rsidRPr="00943899">
              <w:t>GPIO_54</w:t>
            </w:r>
          </w:p>
        </w:tc>
        <w:tc>
          <w:tcPr>
            <w:tcW w:w="2126" w:type="dxa"/>
          </w:tcPr>
          <w:p w14:paraId="4499DD62" w14:textId="1CA66E0E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58B2A1C0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5DCEC241" w14:textId="48CCABD8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5FFF26A8" w14:textId="7FA38BBC" w:rsidR="0072311C" w:rsidRDefault="0072311C" w:rsidP="0072311C">
            <w:pPr>
              <w:pStyle w:val="TableText"/>
            </w:pPr>
            <w:r w:rsidRPr="000210DF"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5A7ADC36" w14:textId="743E418B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3109F984" w14:textId="77777777" w:rsidR="0072311C" w:rsidRDefault="0072311C" w:rsidP="0072311C">
            <w:pPr>
              <w:pStyle w:val="TableText"/>
            </w:pPr>
          </w:p>
        </w:tc>
      </w:tr>
      <w:tr w:rsidR="0072311C" w14:paraId="094279F8" w14:textId="66B5FDC4" w:rsidTr="00196301">
        <w:tc>
          <w:tcPr>
            <w:tcW w:w="1134" w:type="dxa"/>
          </w:tcPr>
          <w:p w14:paraId="73C3DC3F" w14:textId="5ECF9171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87</w:t>
            </w:r>
          </w:p>
        </w:tc>
        <w:tc>
          <w:tcPr>
            <w:tcW w:w="2268" w:type="dxa"/>
          </w:tcPr>
          <w:p w14:paraId="3BE54FD4" w14:textId="3B552649" w:rsidR="0072311C" w:rsidRDefault="0072311C" w:rsidP="0072311C">
            <w:pPr>
              <w:pStyle w:val="TableText"/>
            </w:pPr>
            <w:r w:rsidRPr="00385E90">
              <w:t>GPIO_32</w:t>
            </w:r>
          </w:p>
        </w:tc>
        <w:tc>
          <w:tcPr>
            <w:tcW w:w="1843" w:type="dxa"/>
          </w:tcPr>
          <w:p w14:paraId="67344411" w14:textId="5051C9C6" w:rsidR="0072311C" w:rsidRDefault="0072311C" w:rsidP="0072311C">
            <w:pPr>
              <w:pStyle w:val="TableText"/>
            </w:pPr>
            <w:r w:rsidRPr="00943899">
              <w:t>CP_UART_RTS</w:t>
            </w:r>
          </w:p>
        </w:tc>
        <w:tc>
          <w:tcPr>
            <w:tcW w:w="2126" w:type="dxa"/>
          </w:tcPr>
          <w:p w14:paraId="5B242806" w14:textId="357DB65A" w:rsidR="0072311C" w:rsidRDefault="0072311C" w:rsidP="0072311C">
            <w:pPr>
              <w:pStyle w:val="TableText"/>
            </w:pPr>
          </w:p>
        </w:tc>
        <w:tc>
          <w:tcPr>
            <w:tcW w:w="1660" w:type="dxa"/>
          </w:tcPr>
          <w:p w14:paraId="4F634BB4" w14:textId="77777777" w:rsidR="0072311C" w:rsidRDefault="0072311C" w:rsidP="0072311C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152064F2" w14:textId="6EE963D1" w:rsidR="0072311C" w:rsidRDefault="0072311C" w:rsidP="0072311C">
            <w:pPr>
              <w:pStyle w:val="TableText"/>
            </w:pPr>
            <w:r w:rsidRPr="00C32352">
              <w:rPr>
                <w:rFonts w:hint="eastAsia"/>
              </w:rPr>
              <w:t>P3</w:t>
            </w:r>
          </w:p>
        </w:tc>
        <w:tc>
          <w:tcPr>
            <w:tcW w:w="970" w:type="dxa"/>
            <w:vAlign w:val="top"/>
          </w:tcPr>
          <w:p w14:paraId="16CD4792" w14:textId="6665F2E0" w:rsidR="0072311C" w:rsidRDefault="0072311C" w:rsidP="0072311C">
            <w:pPr>
              <w:pStyle w:val="TableText"/>
            </w:pPr>
            <w:r>
              <w:rPr>
                <w:rFonts w:hint="eastAsia"/>
              </w:rPr>
              <w:t>PU</w:t>
            </w:r>
          </w:p>
        </w:tc>
        <w:tc>
          <w:tcPr>
            <w:tcW w:w="1276" w:type="dxa"/>
            <w:vAlign w:val="top"/>
          </w:tcPr>
          <w:p w14:paraId="5C3F7398" w14:textId="13656CC2" w:rsidR="0072311C" w:rsidRDefault="0072311C" w:rsidP="0072311C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6ED5269C" w14:textId="77777777" w:rsidR="0072311C" w:rsidRDefault="0072311C" w:rsidP="0072311C">
            <w:pPr>
              <w:pStyle w:val="TableText"/>
            </w:pPr>
          </w:p>
        </w:tc>
      </w:tr>
      <w:tr w:rsidR="00967E50" w14:paraId="0C250806" w14:textId="023729C8" w:rsidTr="00196301">
        <w:tc>
          <w:tcPr>
            <w:tcW w:w="1134" w:type="dxa"/>
          </w:tcPr>
          <w:p w14:paraId="564DDA36" w14:textId="35501B54" w:rsidR="00967E50" w:rsidRDefault="00967E50" w:rsidP="00967E50">
            <w:pPr>
              <w:pStyle w:val="TableText"/>
            </w:pPr>
            <w:r w:rsidRPr="00A630DA">
              <w:t>96</w:t>
            </w:r>
          </w:p>
        </w:tc>
        <w:tc>
          <w:tcPr>
            <w:tcW w:w="2268" w:type="dxa"/>
          </w:tcPr>
          <w:p w14:paraId="03B92F86" w14:textId="664160BA" w:rsidR="00967E50" w:rsidRDefault="00967E50" w:rsidP="00967E50">
            <w:pPr>
              <w:pStyle w:val="TableText"/>
            </w:pPr>
            <w:r w:rsidRPr="00A630DA">
              <w:t>SDC_DET</w:t>
            </w:r>
          </w:p>
        </w:tc>
        <w:tc>
          <w:tcPr>
            <w:tcW w:w="1843" w:type="dxa"/>
          </w:tcPr>
          <w:p w14:paraId="7260DC5A" w14:textId="343EB063" w:rsidR="00967E50" w:rsidRDefault="00967E50" w:rsidP="00967E50">
            <w:pPr>
              <w:pStyle w:val="TableText"/>
            </w:pPr>
            <w:r w:rsidRPr="00A630DA">
              <w:t>GPIO_43</w:t>
            </w:r>
          </w:p>
        </w:tc>
        <w:tc>
          <w:tcPr>
            <w:tcW w:w="2126" w:type="dxa"/>
          </w:tcPr>
          <w:p w14:paraId="08F25D23" w14:textId="5A21B5F8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78E3E23C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</w:tcPr>
          <w:p w14:paraId="54EBC5AE" w14:textId="7FE0FE97" w:rsidR="00967E50" w:rsidRDefault="00967E50" w:rsidP="00967E50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3</w:t>
            </w:r>
          </w:p>
        </w:tc>
        <w:tc>
          <w:tcPr>
            <w:tcW w:w="970" w:type="dxa"/>
          </w:tcPr>
          <w:p w14:paraId="740B865D" w14:textId="7593EB40" w:rsidR="00967E50" w:rsidRDefault="00967E50" w:rsidP="00967E5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792E9C09" w14:textId="49E52E6A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194AA1EB" w14:textId="77777777" w:rsidR="00967E50" w:rsidRDefault="00967E50" w:rsidP="00967E50">
            <w:pPr>
              <w:pStyle w:val="TableText"/>
            </w:pPr>
          </w:p>
        </w:tc>
      </w:tr>
      <w:tr w:rsidR="00967E50" w14:paraId="63687F92" w14:textId="5F327A0E" w:rsidTr="00196301">
        <w:tc>
          <w:tcPr>
            <w:tcW w:w="1134" w:type="dxa"/>
          </w:tcPr>
          <w:p w14:paraId="03B18050" w14:textId="0A67E398" w:rsidR="00967E50" w:rsidRDefault="00967E50" w:rsidP="00967E50">
            <w:pPr>
              <w:pStyle w:val="TableText"/>
            </w:pPr>
            <w:r w:rsidRPr="008D7C61">
              <w:t>108</w:t>
            </w:r>
          </w:p>
        </w:tc>
        <w:tc>
          <w:tcPr>
            <w:tcW w:w="2268" w:type="dxa"/>
          </w:tcPr>
          <w:p w14:paraId="4B941E08" w14:textId="4191B597" w:rsidR="00967E50" w:rsidRDefault="00967E50" w:rsidP="00967E50">
            <w:pPr>
              <w:pStyle w:val="TableText"/>
            </w:pPr>
            <w:r w:rsidRPr="008D7C61">
              <w:t>RGMII_TX_D2</w:t>
            </w:r>
          </w:p>
        </w:tc>
        <w:tc>
          <w:tcPr>
            <w:tcW w:w="1843" w:type="dxa"/>
          </w:tcPr>
          <w:p w14:paraId="0C50EFC0" w14:textId="5F0E3AB1" w:rsidR="00967E50" w:rsidRDefault="00967E50" w:rsidP="00967E50">
            <w:pPr>
              <w:pStyle w:val="TableText"/>
            </w:pPr>
            <w:r w:rsidRPr="008D7C61">
              <w:t>GPIO_13</w:t>
            </w:r>
          </w:p>
        </w:tc>
        <w:tc>
          <w:tcPr>
            <w:tcW w:w="2126" w:type="dxa"/>
          </w:tcPr>
          <w:p w14:paraId="180A603C" w14:textId="4499FAC2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79F80707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611A9C36" w14:textId="15EEFC10" w:rsidR="00967E50" w:rsidRDefault="00967E50" w:rsidP="00967E50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54E7A938" w14:textId="7A09A11F" w:rsidR="00967E50" w:rsidRDefault="00967E50" w:rsidP="00967E50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5653AEDF" w14:textId="78328646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2E815915" w14:textId="77777777" w:rsidR="00967E50" w:rsidRDefault="00967E50" w:rsidP="00967E50">
            <w:pPr>
              <w:pStyle w:val="TableText"/>
            </w:pPr>
          </w:p>
        </w:tc>
      </w:tr>
      <w:tr w:rsidR="00967E50" w14:paraId="350E84CA" w14:textId="334346FB" w:rsidTr="00196301">
        <w:tc>
          <w:tcPr>
            <w:tcW w:w="1134" w:type="dxa"/>
          </w:tcPr>
          <w:p w14:paraId="3AF2E6B8" w14:textId="2DC15533" w:rsidR="00967E50" w:rsidRDefault="00967E50" w:rsidP="00967E50">
            <w:pPr>
              <w:pStyle w:val="TableText"/>
            </w:pPr>
            <w:r w:rsidRPr="008D7C61">
              <w:t>109</w:t>
            </w:r>
          </w:p>
        </w:tc>
        <w:tc>
          <w:tcPr>
            <w:tcW w:w="2268" w:type="dxa"/>
          </w:tcPr>
          <w:p w14:paraId="138A0327" w14:textId="07ECABC2" w:rsidR="00967E50" w:rsidRDefault="00967E50" w:rsidP="00967E50">
            <w:pPr>
              <w:pStyle w:val="TableText"/>
            </w:pPr>
            <w:r w:rsidRPr="008D7C61">
              <w:t>RGMII_TX_D3</w:t>
            </w:r>
          </w:p>
        </w:tc>
        <w:tc>
          <w:tcPr>
            <w:tcW w:w="1843" w:type="dxa"/>
          </w:tcPr>
          <w:p w14:paraId="30A7AEA2" w14:textId="7132C04F" w:rsidR="00967E50" w:rsidRDefault="00967E50" w:rsidP="00967E50">
            <w:pPr>
              <w:pStyle w:val="TableText"/>
            </w:pPr>
            <w:r w:rsidRPr="008D7C61">
              <w:t>GPIO_14</w:t>
            </w:r>
          </w:p>
        </w:tc>
        <w:tc>
          <w:tcPr>
            <w:tcW w:w="2126" w:type="dxa"/>
          </w:tcPr>
          <w:p w14:paraId="2BE350EC" w14:textId="4BC73F3B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1B5995B9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4AA43FEE" w14:textId="0C48BEC4" w:rsidR="00967E50" w:rsidRDefault="00967E50" w:rsidP="00967E50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  <w:vAlign w:val="top"/>
          </w:tcPr>
          <w:p w14:paraId="1A357145" w14:textId="5E7720D0" w:rsidR="00967E50" w:rsidRDefault="00967E50" w:rsidP="00967E50">
            <w:pPr>
              <w:pStyle w:val="TableText"/>
            </w:pPr>
            <w:r>
              <w:rPr>
                <w:rFonts w:hint="eastAsia"/>
              </w:rPr>
              <w:t>PD</w:t>
            </w:r>
          </w:p>
        </w:tc>
        <w:tc>
          <w:tcPr>
            <w:tcW w:w="1276" w:type="dxa"/>
            <w:vAlign w:val="top"/>
          </w:tcPr>
          <w:p w14:paraId="0F471573" w14:textId="45562F9A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3706E88C" w14:textId="77777777" w:rsidR="00967E50" w:rsidRDefault="00967E50" w:rsidP="00967E50">
            <w:pPr>
              <w:pStyle w:val="TableText"/>
            </w:pPr>
          </w:p>
        </w:tc>
      </w:tr>
      <w:tr w:rsidR="00967E50" w14:paraId="137D3A5B" w14:textId="38D608B1" w:rsidTr="00196301">
        <w:tc>
          <w:tcPr>
            <w:tcW w:w="1134" w:type="dxa"/>
          </w:tcPr>
          <w:p w14:paraId="1069B76A" w14:textId="40E15856" w:rsidR="00967E50" w:rsidRDefault="00967E50" w:rsidP="00967E50">
            <w:pPr>
              <w:pStyle w:val="TableText"/>
            </w:pPr>
            <w:r w:rsidRPr="008D7C61">
              <w:t>110</w:t>
            </w:r>
          </w:p>
        </w:tc>
        <w:tc>
          <w:tcPr>
            <w:tcW w:w="2268" w:type="dxa"/>
          </w:tcPr>
          <w:p w14:paraId="42AE158E" w14:textId="1F374E09" w:rsidR="00967E50" w:rsidRDefault="00967E50" w:rsidP="00967E50">
            <w:pPr>
              <w:pStyle w:val="TableText"/>
            </w:pPr>
            <w:r w:rsidRPr="008D7C61">
              <w:t>RGMII_TX_CLK</w:t>
            </w:r>
          </w:p>
        </w:tc>
        <w:tc>
          <w:tcPr>
            <w:tcW w:w="1843" w:type="dxa"/>
          </w:tcPr>
          <w:p w14:paraId="2B7DBD55" w14:textId="2DD35BEB" w:rsidR="00967E50" w:rsidRDefault="00967E50" w:rsidP="00967E50">
            <w:pPr>
              <w:pStyle w:val="TableText"/>
            </w:pPr>
            <w:r w:rsidRPr="008D7C61">
              <w:t>GPIO_12</w:t>
            </w:r>
          </w:p>
        </w:tc>
        <w:tc>
          <w:tcPr>
            <w:tcW w:w="2126" w:type="dxa"/>
          </w:tcPr>
          <w:p w14:paraId="11D52A11" w14:textId="3511A3AC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4500AD06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39BB8CE4" w14:textId="5DCB2D95" w:rsidR="00967E50" w:rsidRDefault="00967E50" w:rsidP="00967E50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6B18E1F0" w14:textId="452D6FF0" w:rsidR="00967E50" w:rsidRDefault="00967E50" w:rsidP="00967E5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34A0AF98" w14:textId="166D10AC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061841B3" w14:textId="77777777" w:rsidR="00967E50" w:rsidRDefault="00967E50" w:rsidP="00967E50">
            <w:pPr>
              <w:pStyle w:val="TableText"/>
            </w:pPr>
          </w:p>
        </w:tc>
      </w:tr>
      <w:tr w:rsidR="00967E50" w14:paraId="13BFD24B" w14:textId="453F0408" w:rsidTr="00196301">
        <w:tc>
          <w:tcPr>
            <w:tcW w:w="1134" w:type="dxa"/>
          </w:tcPr>
          <w:p w14:paraId="0CEF555B" w14:textId="21EDBC4D" w:rsidR="00967E50" w:rsidRDefault="00967E50" w:rsidP="00967E50">
            <w:pPr>
              <w:pStyle w:val="TableText"/>
            </w:pPr>
            <w:r w:rsidRPr="008D7C61">
              <w:t>112</w:t>
            </w:r>
          </w:p>
        </w:tc>
        <w:tc>
          <w:tcPr>
            <w:tcW w:w="2268" w:type="dxa"/>
          </w:tcPr>
          <w:p w14:paraId="54AA4DB6" w14:textId="6EE84059" w:rsidR="00967E50" w:rsidRDefault="00967E50" w:rsidP="00967E50">
            <w:pPr>
              <w:pStyle w:val="TableText"/>
            </w:pPr>
            <w:r w:rsidRPr="008D7C61">
              <w:t>RGMII_RX_D2</w:t>
            </w:r>
          </w:p>
        </w:tc>
        <w:tc>
          <w:tcPr>
            <w:tcW w:w="1843" w:type="dxa"/>
          </w:tcPr>
          <w:p w14:paraId="24742E2A" w14:textId="187F7665" w:rsidR="00967E50" w:rsidRDefault="00967E50" w:rsidP="00967E50">
            <w:pPr>
              <w:pStyle w:val="TableText"/>
            </w:pPr>
            <w:r w:rsidRPr="008D7C61">
              <w:t>GPIO_04</w:t>
            </w:r>
          </w:p>
        </w:tc>
        <w:tc>
          <w:tcPr>
            <w:tcW w:w="2126" w:type="dxa"/>
          </w:tcPr>
          <w:p w14:paraId="181BBC14" w14:textId="339AC754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3A7C7E9A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  <w:vAlign w:val="top"/>
          </w:tcPr>
          <w:p w14:paraId="7B0B154B" w14:textId="56A098CD" w:rsidR="00967E50" w:rsidRDefault="00967E50" w:rsidP="00967E50">
            <w:pPr>
              <w:pStyle w:val="TableText"/>
            </w:pPr>
            <w:r w:rsidRPr="005F3778"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733CC9C4" w14:textId="7B2C217A" w:rsidR="00967E50" w:rsidRDefault="00967E50" w:rsidP="00967E5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7E155737" w14:textId="71255546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1D8A8146" w14:textId="77777777" w:rsidR="00967E50" w:rsidRDefault="00967E50" w:rsidP="00967E50">
            <w:pPr>
              <w:pStyle w:val="TableText"/>
            </w:pPr>
          </w:p>
        </w:tc>
      </w:tr>
      <w:tr w:rsidR="00967E50" w14:paraId="74F61A81" w14:textId="658E1027" w:rsidTr="00196301">
        <w:tc>
          <w:tcPr>
            <w:tcW w:w="1134" w:type="dxa"/>
          </w:tcPr>
          <w:p w14:paraId="40F33DB8" w14:textId="703DF337" w:rsidR="00967E50" w:rsidRDefault="00967E50" w:rsidP="00967E50">
            <w:pPr>
              <w:pStyle w:val="TableText"/>
            </w:pPr>
            <w:r>
              <w:t>113</w:t>
            </w:r>
          </w:p>
        </w:tc>
        <w:tc>
          <w:tcPr>
            <w:tcW w:w="2268" w:type="dxa"/>
          </w:tcPr>
          <w:p w14:paraId="4E9397B5" w14:textId="0EA2CB9B" w:rsidR="00967E50" w:rsidRDefault="00967E50" w:rsidP="00967E50">
            <w:pPr>
              <w:pStyle w:val="TableText"/>
            </w:pPr>
            <w:r w:rsidRPr="008D7C61">
              <w:t>RGMII_RX_D3</w:t>
            </w:r>
          </w:p>
        </w:tc>
        <w:tc>
          <w:tcPr>
            <w:tcW w:w="1843" w:type="dxa"/>
          </w:tcPr>
          <w:p w14:paraId="0F2FC8C2" w14:textId="2D4356BA" w:rsidR="00967E50" w:rsidRDefault="00967E50" w:rsidP="00967E50">
            <w:pPr>
              <w:pStyle w:val="TableText"/>
            </w:pPr>
            <w:r w:rsidRPr="008D7C61">
              <w:t>GPIO_05</w:t>
            </w:r>
          </w:p>
        </w:tc>
        <w:tc>
          <w:tcPr>
            <w:tcW w:w="2126" w:type="dxa"/>
          </w:tcPr>
          <w:p w14:paraId="37357153" w14:textId="5C2A2649" w:rsidR="00967E50" w:rsidRDefault="00967E50" w:rsidP="00967E50">
            <w:pPr>
              <w:pStyle w:val="TableText"/>
            </w:pPr>
          </w:p>
        </w:tc>
        <w:tc>
          <w:tcPr>
            <w:tcW w:w="1660" w:type="dxa"/>
          </w:tcPr>
          <w:p w14:paraId="1FEC3D12" w14:textId="77777777" w:rsidR="00967E50" w:rsidRDefault="00967E50" w:rsidP="00967E50">
            <w:pPr>
              <w:pStyle w:val="TableText"/>
            </w:pPr>
          </w:p>
        </w:tc>
        <w:tc>
          <w:tcPr>
            <w:tcW w:w="1056" w:type="dxa"/>
          </w:tcPr>
          <w:p w14:paraId="1849557F" w14:textId="6A12CAFC" w:rsidR="00967E50" w:rsidRDefault="00967E50" w:rsidP="00967E50">
            <w:pPr>
              <w:pStyle w:val="TableText"/>
            </w:pPr>
            <w:r>
              <w:rPr>
                <w:rFonts w:hint="eastAsia"/>
              </w:rPr>
              <w:t>P4</w:t>
            </w:r>
          </w:p>
        </w:tc>
        <w:tc>
          <w:tcPr>
            <w:tcW w:w="970" w:type="dxa"/>
          </w:tcPr>
          <w:p w14:paraId="5061A288" w14:textId="670D369C" w:rsidR="00967E50" w:rsidRDefault="00967E50" w:rsidP="00967E50">
            <w:pPr>
              <w:pStyle w:val="TableText"/>
            </w:pPr>
            <w:r w:rsidRPr="0009305C">
              <w:rPr>
                <w:rFonts w:eastAsia="宋体"/>
                <w:color w:val="000000"/>
              </w:rPr>
              <w:t>PU</w:t>
            </w:r>
          </w:p>
        </w:tc>
        <w:tc>
          <w:tcPr>
            <w:tcW w:w="1276" w:type="dxa"/>
            <w:vAlign w:val="top"/>
          </w:tcPr>
          <w:p w14:paraId="4CA51A7D" w14:textId="40454083" w:rsidR="00967E50" w:rsidRDefault="00967E50" w:rsidP="00967E50">
            <w:pPr>
              <w:pStyle w:val="TableText"/>
            </w:pPr>
            <w:r w:rsidRPr="004F3579">
              <w:t>Y</w:t>
            </w:r>
          </w:p>
        </w:tc>
        <w:tc>
          <w:tcPr>
            <w:tcW w:w="1670" w:type="dxa"/>
          </w:tcPr>
          <w:p w14:paraId="160E8B14" w14:textId="77777777" w:rsidR="00967E50" w:rsidRDefault="00967E50" w:rsidP="00967E50">
            <w:pPr>
              <w:pStyle w:val="TableText"/>
            </w:pPr>
          </w:p>
        </w:tc>
      </w:tr>
    </w:tbl>
    <w:p w14:paraId="5BF94B90" w14:textId="77777777" w:rsidR="003B2F0F" w:rsidRPr="003B2F0F" w:rsidRDefault="003B2F0F" w:rsidP="00252BF5"/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2330"/>
        <w:gridCol w:w="11673"/>
      </w:tblGrid>
      <w:tr w:rsidR="003B2F0F" w:rsidRPr="001D7004" w14:paraId="0C87E6E2" w14:textId="77777777" w:rsidTr="003B2F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44"/>
        </w:trPr>
        <w:tc>
          <w:tcPr>
            <w:tcW w:w="832" w:type="pct"/>
            <w:shd w:val="clear" w:color="auto" w:fill="auto"/>
          </w:tcPr>
          <w:p w14:paraId="05D4B0AD" w14:textId="77777777" w:rsidR="003B2F0F" w:rsidRPr="003B2F0F" w:rsidRDefault="003B2F0F" w:rsidP="009E6205">
            <w:pPr>
              <w:pStyle w:val="TableText"/>
            </w:pPr>
            <w:r w:rsidRPr="003B2F0F">
              <w:rPr>
                <w:noProof/>
              </w:rPr>
              <w:drawing>
                <wp:inline distT="0" distB="0" distL="0" distR="0" wp14:anchorId="54B12EB6" wp14:editId="2C59E851">
                  <wp:extent cx="418465" cy="359410"/>
                  <wp:effectExtent l="0" t="0" r="635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8" w:type="pct"/>
            <w:shd w:val="clear" w:color="auto" w:fill="auto"/>
          </w:tcPr>
          <w:p w14:paraId="40C2CEE4" w14:textId="2B799180" w:rsidR="003B2F0F" w:rsidRPr="003B2F0F" w:rsidRDefault="00D916DD" w:rsidP="003B2F0F">
            <w:pPr>
              <w:pStyle w:val="CAUTIONTextList"/>
              <w:spacing w:before="120" w:after="120"/>
              <w:ind w:left="360" w:hanging="360"/>
            </w:pPr>
            <w:r>
              <w:rPr>
                <w:rFonts w:hint="eastAsia"/>
              </w:rPr>
              <w:t>建议</w:t>
            </w:r>
            <w:r w:rsidR="003B2F0F">
              <w:t>与</w:t>
            </w:r>
            <w:r w:rsidR="003B2F0F">
              <w:rPr>
                <w:rFonts w:hint="eastAsia"/>
              </w:rPr>
              <w:t>FAE</w:t>
            </w:r>
            <w:r w:rsidR="003B2F0F">
              <w:rPr>
                <w:rFonts w:hint="eastAsia"/>
              </w:rPr>
              <w:t>确认</w:t>
            </w:r>
            <w:r w:rsidR="00831A3C">
              <w:rPr>
                <w:rFonts w:hint="eastAsia"/>
              </w:rPr>
              <w:t>复用功能</w:t>
            </w:r>
            <w:r w:rsidR="00D91066">
              <w:rPr>
                <w:rFonts w:hint="eastAsia"/>
              </w:rPr>
              <w:t>的</w:t>
            </w:r>
            <w:r w:rsidR="00D91066">
              <w:t>使用</w:t>
            </w:r>
            <w:r w:rsidR="003B2F0F">
              <w:t>。</w:t>
            </w:r>
          </w:p>
        </w:tc>
      </w:tr>
    </w:tbl>
    <w:p w14:paraId="4E93C9F4" w14:textId="77777777" w:rsidR="00252BF5" w:rsidRPr="00252BF5" w:rsidRDefault="00252BF5" w:rsidP="00252BF5">
      <w:pPr>
        <w:sectPr w:rsidR="00252BF5" w:rsidRPr="00252BF5" w:rsidSect="00622130">
          <w:headerReference w:type="default" r:id="rId36"/>
          <w:footerReference w:type="default" r:id="rId37"/>
          <w:pgSz w:w="16839" w:h="11907" w:orient="landscape" w:code="9"/>
          <w:pgMar w:top="1247" w:right="1418" w:bottom="1247" w:left="1418" w:header="510" w:footer="397" w:gutter="0"/>
          <w:cols w:space="720"/>
          <w:docGrid w:linePitch="312"/>
        </w:sectPr>
      </w:pPr>
    </w:p>
    <w:p w14:paraId="4A688159" w14:textId="77777777" w:rsidR="00304CE9" w:rsidRDefault="004D5CE0">
      <w:pPr>
        <w:pStyle w:val="1"/>
      </w:pPr>
      <w:bookmarkStart w:id="53" w:name="_Toc519690651"/>
      <w:bookmarkStart w:id="54" w:name="_Toc139025559"/>
      <w:r>
        <w:rPr>
          <w:rFonts w:hint="eastAsia"/>
        </w:rPr>
        <w:lastRenderedPageBreak/>
        <w:t>应用接口</w:t>
      </w:r>
      <w:bookmarkEnd w:id="53"/>
      <w:bookmarkEnd w:id="54"/>
    </w:p>
    <w:p w14:paraId="26371D35" w14:textId="4B979944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1024051947"/>
          <w:placeholder>
            <w:docPart w:val="43E65EAE3D8845DF976EA2047E453C7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模组提供电源、控制、通信、外设、音频、射频等接口，满足用户不同应用场景的功能需求。</w:t>
      </w:r>
    </w:p>
    <w:p w14:paraId="2B6846FB" w14:textId="77777777" w:rsidR="00304CE9" w:rsidRDefault="004D5CE0" w:rsidP="00020DD0">
      <w:pPr>
        <w:pStyle w:val="afc"/>
      </w:pPr>
      <w:r>
        <w:rPr>
          <w:rFonts w:hint="eastAsia"/>
        </w:rPr>
        <w:t>本章将介绍各个功能接口电路的设计注意事项，并提供设计参考。</w:t>
      </w:r>
    </w:p>
    <w:p w14:paraId="5A77E505" w14:textId="77777777" w:rsidR="00304CE9" w:rsidRDefault="004D5CE0">
      <w:pPr>
        <w:pStyle w:val="20"/>
      </w:pPr>
      <w:bookmarkStart w:id="55" w:name="_Toc519690652"/>
      <w:bookmarkStart w:id="56" w:name="_Toc503528059"/>
      <w:bookmarkStart w:id="57" w:name="_Toc139025560"/>
      <w:proofErr w:type="spellStart"/>
      <w:r>
        <w:rPr>
          <w:rFonts w:hint="eastAsia"/>
        </w:rPr>
        <w:t>电源接口</w:t>
      </w:r>
      <w:bookmarkEnd w:id="55"/>
      <w:bookmarkEnd w:id="57"/>
      <w:proofErr w:type="spellEnd"/>
    </w:p>
    <w:p w14:paraId="4499E8DA" w14:textId="77777777" w:rsidR="00304CE9" w:rsidRDefault="004D5CE0" w:rsidP="00532D75">
      <w:pPr>
        <w:pStyle w:val="afc"/>
      </w:pPr>
      <w:r>
        <w:rPr>
          <w:rFonts w:hint="eastAsia"/>
        </w:rPr>
        <w:t>电源电路设计和布局，是整个产品设计中非常重要的环节，电源设计</w:t>
      </w:r>
      <w:r>
        <w:t>好坏</w:t>
      </w:r>
      <w:r>
        <w:rPr>
          <w:rFonts w:hint="eastAsia"/>
        </w:rPr>
        <w:t>影响整个产品的性能。请仔细阅读电源</w:t>
      </w:r>
      <w:r>
        <w:t>设计</w:t>
      </w:r>
      <w:r>
        <w:rPr>
          <w:rFonts w:hint="eastAsia"/>
        </w:rPr>
        <w:t>要求，遵循正确的</w:t>
      </w:r>
      <w:r>
        <w:t>电源</w:t>
      </w:r>
      <w:r>
        <w:rPr>
          <w:rFonts w:hint="eastAsia"/>
        </w:rPr>
        <w:t>设计原则，</w:t>
      </w:r>
      <w:r>
        <w:t>确保</w:t>
      </w:r>
      <w:r>
        <w:rPr>
          <w:rFonts w:hint="eastAsia"/>
        </w:rPr>
        <w:t>达到最优</w:t>
      </w:r>
      <w:r>
        <w:t>的电路性能</w:t>
      </w:r>
      <w:r>
        <w:rPr>
          <w:rFonts w:hint="eastAsia"/>
        </w:rPr>
        <w:t>。</w:t>
      </w:r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582"/>
        <w:gridCol w:w="1321"/>
        <w:gridCol w:w="642"/>
        <w:gridCol w:w="2268"/>
        <w:gridCol w:w="3599"/>
      </w:tblGrid>
      <w:tr w:rsidR="00304CE9" w14:paraId="3E7890A4" w14:textId="77777777" w:rsidTr="00532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40" w:type="pct"/>
          </w:tcPr>
          <w:p w14:paraId="5F86CC95" w14:textId="77777777" w:rsidR="00304CE9" w:rsidRDefault="004D5CE0">
            <w:pPr>
              <w:pStyle w:val="TableHeading"/>
            </w:pPr>
            <w:bookmarkStart w:id="58" w:name="OLE_LINK27"/>
            <w:r>
              <w:rPr>
                <w:rFonts w:hint="eastAsia"/>
              </w:rPr>
              <w:t>管脚名称</w:t>
            </w:r>
          </w:p>
        </w:tc>
        <w:tc>
          <w:tcPr>
            <w:tcW w:w="702" w:type="pct"/>
          </w:tcPr>
          <w:p w14:paraId="516364B7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341" w:type="pct"/>
          </w:tcPr>
          <w:p w14:paraId="6D1BB298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205" w:type="pct"/>
          </w:tcPr>
          <w:p w14:paraId="5A9F638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912" w:type="pct"/>
          </w:tcPr>
          <w:p w14:paraId="2FBB45F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74FFFAE3" w14:textId="77777777" w:rsidTr="00532D75">
        <w:tc>
          <w:tcPr>
            <w:tcW w:w="840" w:type="pct"/>
          </w:tcPr>
          <w:p w14:paraId="3251B0FB" w14:textId="77777777" w:rsidR="00304CE9" w:rsidRDefault="004D5CE0" w:rsidP="007F6E5D">
            <w:pPr>
              <w:pStyle w:val="TableText"/>
            </w:pPr>
            <w:r>
              <w:t>VBAT</w:t>
            </w:r>
          </w:p>
        </w:tc>
        <w:tc>
          <w:tcPr>
            <w:tcW w:w="702" w:type="pct"/>
          </w:tcPr>
          <w:p w14:paraId="02FF5904" w14:textId="0187B5D3" w:rsidR="00304CE9" w:rsidRDefault="004D5CE0" w:rsidP="007F6E5D">
            <w:pPr>
              <w:pStyle w:val="TableText"/>
            </w:pPr>
            <w:r>
              <w:t>27</w:t>
            </w:r>
            <w:r w:rsidR="00F33CBB">
              <w:rPr>
                <w:rFonts w:hint="eastAsia"/>
              </w:rPr>
              <w:t>、</w:t>
            </w:r>
            <w:r>
              <w:t>28</w:t>
            </w:r>
            <w:r w:rsidR="00F33CBB">
              <w:rPr>
                <w:rFonts w:hint="eastAsia"/>
              </w:rPr>
              <w:t>、</w:t>
            </w:r>
            <w:r>
              <w:t>29</w:t>
            </w:r>
          </w:p>
        </w:tc>
        <w:tc>
          <w:tcPr>
            <w:tcW w:w="341" w:type="pct"/>
          </w:tcPr>
          <w:p w14:paraId="19069B0A" w14:textId="77777777" w:rsidR="00304CE9" w:rsidRDefault="004D5CE0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I</w:t>
            </w:r>
          </w:p>
        </w:tc>
        <w:tc>
          <w:tcPr>
            <w:tcW w:w="1205" w:type="pct"/>
          </w:tcPr>
          <w:p w14:paraId="2D76850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模组电源输入</w:t>
            </w:r>
          </w:p>
        </w:tc>
        <w:tc>
          <w:tcPr>
            <w:tcW w:w="1912" w:type="pct"/>
          </w:tcPr>
          <w:p w14:paraId="7336C2AE" w14:textId="77777777" w:rsidR="0078163F" w:rsidRDefault="0078163F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min</w:t>
            </w:r>
            <w:proofErr w:type="spellEnd"/>
            <w:r>
              <w:rPr>
                <w:rFonts w:hint="eastAsia"/>
              </w:rPr>
              <w:t>=3.4V</w:t>
            </w:r>
          </w:p>
          <w:p w14:paraId="16D772F7" w14:textId="571F3C35" w:rsidR="0078163F" w:rsidRDefault="0078163F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norm</w:t>
            </w:r>
            <w:proofErr w:type="spellEnd"/>
            <w:r w:rsidR="00525E73">
              <w:rPr>
                <w:rFonts w:hint="eastAsia"/>
              </w:rPr>
              <w:t>=3.8</w:t>
            </w:r>
            <w:r>
              <w:rPr>
                <w:rFonts w:hint="eastAsia"/>
              </w:rPr>
              <w:t>V</w:t>
            </w:r>
          </w:p>
          <w:p w14:paraId="36DA6FCE" w14:textId="62623AFB" w:rsidR="00304CE9" w:rsidRDefault="0078163F" w:rsidP="007F6E5D">
            <w:pPr>
              <w:pStyle w:val="TableText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max</w:t>
            </w:r>
            <w:r>
              <w:rPr>
                <w:rFonts w:hint="eastAsia"/>
              </w:rPr>
              <w:t>=4.2V</w:t>
            </w:r>
          </w:p>
        </w:tc>
      </w:tr>
      <w:tr w:rsidR="0078163F" w14:paraId="66D888D9" w14:textId="77777777" w:rsidTr="0078163F">
        <w:tc>
          <w:tcPr>
            <w:tcW w:w="840" w:type="pct"/>
          </w:tcPr>
          <w:p w14:paraId="1B48DA7E" w14:textId="77777777" w:rsidR="0078163F" w:rsidRDefault="0078163F" w:rsidP="007F6E5D">
            <w:pPr>
              <w:pStyle w:val="TableText"/>
            </w:pPr>
            <w:r>
              <w:t>V</w:t>
            </w:r>
            <w:r>
              <w:rPr>
                <w:rFonts w:hint="eastAsia"/>
              </w:rPr>
              <w:t>DD</w:t>
            </w:r>
            <w:r>
              <w:t>_1P8</w:t>
            </w:r>
          </w:p>
        </w:tc>
        <w:tc>
          <w:tcPr>
            <w:tcW w:w="702" w:type="pct"/>
          </w:tcPr>
          <w:p w14:paraId="54F2C959" w14:textId="77777777" w:rsidR="0078163F" w:rsidRDefault="0078163F" w:rsidP="007F6E5D">
            <w:pPr>
              <w:pStyle w:val="TableText"/>
            </w:pPr>
            <w:r>
              <w:rPr>
                <w:rFonts w:hint="eastAsia"/>
              </w:rPr>
              <w:t>45</w:t>
            </w:r>
          </w:p>
        </w:tc>
        <w:tc>
          <w:tcPr>
            <w:tcW w:w="341" w:type="pct"/>
          </w:tcPr>
          <w:p w14:paraId="0123304E" w14:textId="77777777" w:rsidR="0078163F" w:rsidRDefault="0078163F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O</w:t>
            </w:r>
          </w:p>
        </w:tc>
        <w:tc>
          <w:tcPr>
            <w:tcW w:w="1205" w:type="pct"/>
          </w:tcPr>
          <w:p w14:paraId="3E00D310" w14:textId="77777777" w:rsidR="0078163F" w:rsidRDefault="0078163F" w:rsidP="007F6E5D">
            <w:pPr>
              <w:pStyle w:val="TableText"/>
            </w:pPr>
            <w:r>
              <w:t>1.8V</w:t>
            </w:r>
            <w:r>
              <w:rPr>
                <w:rFonts w:hint="eastAsia"/>
              </w:rPr>
              <w:t>电源输出</w:t>
            </w:r>
          </w:p>
        </w:tc>
        <w:tc>
          <w:tcPr>
            <w:tcW w:w="1912" w:type="pct"/>
          </w:tcPr>
          <w:p w14:paraId="661ADBC1" w14:textId="77777777" w:rsidR="0078163F" w:rsidRDefault="0078163F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norm</w:t>
            </w:r>
            <w:proofErr w:type="spellEnd"/>
            <w:r>
              <w:rPr>
                <w:rFonts w:hint="eastAsia"/>
              </w:rPr>
              <w:t>=1.8V</w:t>
            </w:r>
          </w:p>
          <w:p w14:paraId="6A4B53BE" w14:textId="2F6D76AC" w:rsidR="0078163F" w:rsidRDefault="0078163F" w:rsidP="007F6E5D">
            <w:pPr>
              <w:pStyle w:val="TableText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bscript"/>
              </w:rPr>
              <w:t>max</w:t>
            </w:r>
            <w:r>
              <w:rPr>
                <w:rFonts w:hint="eastAsia"/>
              </w:rPr>
              <w:t>=50mA</w:t>
            </w:r>
          </w:p>
        </w:tc>
      </w:tr>
      <w:tr w:rsidR="00304CE9" w14:paraId="2E019DB8" w14:textId="77777777" w:rsidTr="00532D75">
        <w:tc>
          <w:tcPr>
            <w:tcW w:w="840" w:type="pct"/>
          </w:tcPr>
          <w:p w14:paraId="1C06CB1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VBACKUP</w:t>
            </w:r>
          </w:p>
        </w:tc>
        <w:tc>
          <w:tcPr>
            <w:tcW w:w="702" w:type="pct"/>
          </w:tcPr>
          <w:p w14:paraId="4BAA1E8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105</w:t>
            </w:r>
          </w:p>
        </w:tc>
        <w:tc>
          <w:tcPr>
            <w:tcW w:w="341" w:type="pct"/>
          </w:tcPr>
          <w:p w14:paraId="5861ED7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PI</w:t>
            </w:r>
          </w:p>
        </w:tc>
        <w:tc>
          <w:tcPr>
            <w:tcW w:w="1205" w:type="pct"/>
          </w:tcPr>
          <w:p w14:paraId="3FDFF8E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G</w:t>
            </w:r>
            <w:r>
              <w:t>NSS</w:t>
            </w:r>
            <w:r>
              <w:rPr>
                <w:rFonts w:hint="eastAsia"/>
              </w:rPr>
              <w:t>备份</w:t>
            </w:r>
            <w:r>
              <w:t>电源</w:t>
            </w:r>
          </w:p>
        </w:tc>
        <w:tc>
          <w:tcPr>
            <w:tcW w:w="1912" w:type="pct"/>
          </w:tcPr>
          <w:p w14:paraId="0E5D57E5" w14:textId="2D28BFA5" w:rsidR="00304CE9" w:rsidRPr="00612BB7" w:rsidRDefault="007C30A8" w:rsidP="007F6E5D">
            <w:pPr>
              <w:pStyle w:val="TableText"/>
              <w:rPr>
                <w:lang w:val="de-DE"/>
              </w:rPr>
            </w:pPr>
            <w:r w:rsidRPr="00246F52">
              <w:rPr>
                <w:lang w:val="de-DE"/>
              </w:rPr>
              <w:t>V</w:t>
            </w:r>
            <w:r w:rsidRPr="00246F52">
              <w:rPr>
                <w:rFonts w:hint="eastAsia"/>
                <w:vertAlign w:val="subscript"/>
                <w:lang w:val="de-DE"/>
              </w:rPr>
              <w:t>norm</w:t>
            </w:r>
            <w:r w:rsidRPr="00246F52">
              <w:rPr>
                <w:lang w:val="de-DE"/>
              </w:rPr>
              <w:t>=</w:t>
            </w:r>
            <w:r w:rsidR="00740B44">
              <w:rPr>
                <w:lang w:val="de-DE"/>
              </w:rPr>
              <w:t>1.8</w:t>
            </w:r>
            <w:r w:rsidRPr="00246F52">
              <w:rPr>
                <w:lang w:val="de-DE"/>
              </w:rPr>
              <w:t>V</w:t>
            </w:r>
          </w:p>
        </w:tc>
      </w:tr>
      <w:tr w:rsidR="00304CE9" w14:paraId="7D6F96DB" w14:textId="77777777" w:rsidTr="00532D75">
        <w:tc>
          <w:tcPr>
            <w:tcW w:w="840" w:type="pct"/>
          </w:tcPr>
          <w:p w14:paraId="0F0C782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GND</w:t>
            </w:r>
          </w:p>
        </w:tc>
        <w:tc>
          <w:tcPr>
            <w:tcW w:w="2248" w:type="pct"/>
            <w:gridSpan w:val="3"/>
          </w:tcPr>
          <w:p w14:paraId="6C6A67FA" w14:textId="5BD0B9D8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14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7</w:t>
            </w:r>
            <w:r w:rsidR="00F33CBB">
              <w:rPr>
                <w:rFonts w:hint="eastAsia"/>
              </w:rPr>
              <w:t>、</w:t>
            </w:r>
            <w:r>
              <w:t>20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2</w:t>
            </w:r>
            <w:r>
              <w:t>6</w:t>
            </w:r>
            <w:r w:rsidR="00F33CBB">
              <w:rPr>
                <w:rFonts w:hint="eastAsia"/>
              </w:rPr>
              <w:t>、</w:t>
            </w:r>
            <w:r>
              <w:t>30</w:t>
            </w:r>
            <w:r w:rsidR="00F33CBB">
              <w:rPr>
                <w:rFonts w:hint="eastAsia"/>
              </w:rPr>
              <w:t>、</w:t>
            </w:r>
            <w:r>
              <w:t>31</w:t>
            </w:r>
            <w:r w:rsidR="00F33CBB">
              <w:rPr>
                <w:rFonts w:hint="eastAsia"/>
              </w:rPr>
              <w:t>、</w:t>
            </w:r>
            <w:r>
              <w:t>44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4</w:t>
            </w:r>
            <w:r>
              <w:t>9</w:t>
            </w:r>
            <w:r w:rsidR="00F33CBB">
              <w:rPr>
                <w:rFonts w:hint="eastAsia"/>
              </w:rPr>
              <w:t>、</w:t>
            </w:r>
            <w:r>
              <w:t>74</w:t>
            </w:r>
            <w:r w:rsidR="00F33CBB">
              <w:rPr>
                <w:rFonts w:hint="eastAsia"/>
              </w:rPr>
              <w:t>、</w:t>
            </w:r>
            <w:r>
              <w:t>75</w:t>
            </w:r>
            <w:r w:rsidR="00F33CBB">
              <w:rPr>
                <w:rFonts w:hint="eastAsia"/>
              </w:rPr>
              <w:t>、</w:t>
            </w:r>
            <w:r>
              <w:t>77</w:t>
            </w:r>
            <w:r w:rsidR="00F33CBB">
              <w:rPr>
                <w:rFonts w:hint="eastAsia"/>
              </w:rPr>
              <w:t>、</w:t>
            </w:r>
            <w:r>
              <w:t>91</w:t>
            </w:r>
            <w:r w:rsidR="00F33CBB">
              <w:rPr>
                <w:rFonts w:hint="eastAsia"/>
              </w:rPr>
              <w:t>、</w:t>
            </w:r>
            <w:r>
              <w:t>93</w:t>
            </w:r>
            <w:r w:rsidR="00F33CBB">
              <w:rPr>
                <w:rFonts w:hint="eastAsia"/>
              </w:rPr>
              <w:t>、</w:t>
            </w:r>
            <w:r>
              <w:t>95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97~</w:t>
            </w:r>
            <w:r>
              <w:t>103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107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111</w:t>
            </w:r>
            <w:r w:rsidR="00F33CBB">
              <w:rPr>
                <w:rFonts w:hint="eastAsia"/>
              </w:rPr>
              <w:t>、</w:t>
            </w:r>
            <w:r>
              <w:rPr>
                <w:rFonts w:hint="eastAsia"/>
              </w:rPr>
              <w:t>114~121</w:t>
            </w:r>
            <w:r w:rsidR="00F33CBB">
              <w:rPr>
                <w:rFonts w:hint="eastAsia"/>
              </w:rPr>
              <w:t>、</w:t>
            </w:r>
            <w:r>
              <w:t>128~192</w:t>
            </w:r>
          </w:p>
        </w:tc>
        <w:tc>
          <w:tcPr>
            <w:tcW w:w="1912" w:type="pct"/>
          </w:tcPr>
          <w:p w14:paraId="4923CCAB" w14:textId="77777777" w:rsidR="00304CE9" w:rsidRDefault="004D5CE0" w:rsidP="007F6E5D">
            <w:pPr>
              <w:pStyle w:val="TableText"/>
            </w:pPr>
            <w:proofErr w:type="gramStart"/>
            <w:r>
              <w:rPr>
                <w:rFonts w:hint="eastAsia"/>
              </w:rPr>
              <w:t>请确保</w:t>
            </w:r>
            <w:proofErr w:type="gramEnd"/>
            <w:r>
              <w:rPr>
                <w:rFonts w:hint="eastAsia"/>
              </w:rPr>
              <w:t>所有</w:t>
            </w:r>
            <w:r>
              <w:rPr>
                <w:rFonts w:hint="eastAsia"/>
              </w:rPr>
              <w:t>GND</w:t>
            </w:r>
            <w:r>
              <w:rPr>
                <w:rFonts w:hint="eastAsia"/>
              </w:rPr>
              <w:t>引脚都接地。</w:t>
            </w:r>
          </w:p>
        </w:tc>
      </w:tr>
    </w:tbl>
    <w:p w14:paraId="58993DDC" w14:textId="77777777" w:rsidR="00304CE9" w:rsidRDefault="00304CE9" w:rsidP="00020DD0">
      <w:pPr>
        <w:pStyle w:val="afc"/>
      </w:pPr>
      <w:bookmarkStart w:id="59" w:name="_Toc394929675"/>
      <w:bookmarkEnd w:id="58"/>
    </w:p>
    <w:p w14:paraId="09E7057B" w14:textId="77777777" w:rsidR="00304CE9" w:rsidRDefault="004D5CE0" w:rsidP="00532D75">
      <w:pPr>
        <w:pStyle w:val="31"/>
        <w:rPr>
          <w:lang w:val="en-GB"/>
        </w:rPr>
      </w:pPr>
      <w:bookmarkStart w:id="60" w:name="_Toc459736950"/>
      <w:bookmarkStart w:id="61" w:name="_Toc503528057"/>
      <w:bookmarkStart w:id="62" w:name="_Toc519690653"/>
      <w:bookmarkStart w:id="63" w:name="_Toc503528058"/>
      <w:bookmarkStart w:id="64" w:name="_Toc139025561"/>
      <w:bookmarkEnd w:id="59"/>
      <w:bookmarkEnd w:id="60"/>
      <w:r>
        <w:rPr>
          <w:lang w:val="en-GB"/>
        </w:rPr>
        <w:t>VBAT</w:t>
      </w:r>
      <w:bookmarkEnd w:id="61"/>
      <w:bookmarkEnd w:id="62"/>
      <w:bookmarkEnd w:id="64"/>
    </w:p>
    <w:p w14:paraId="7EC9EA04" w14:textId="77777777" w:rsidR="00304CE9" w:rsidRDefault="004D5CE0" w:rsidP="00020DD0">
      <w:pPr>
        <w:pStyle w:val="afc"/>
      </w:pPr>
      <w:r>
        <w:rPr>
          <w:rFonts w:hint="eastAsia"/>
        </w:rPr>
        <w:t>供电电源</w:t>
      </w:r>
      <w:r>
        <w:t>设计</w:t>
      </w:r>
      <w:r>
        <w:rPr>
          <w:rFonts w:hint="eastAsia"/>
        </w:rPr>
        <w:t>包含两个部分</w:t>
      </w:r>
      <w:r>
        <w:t>：</w:t>
      </w:r>
      <w:r>
        <w:rPr>
          <w:rFonts w:hint="eastAsia"/>
        </w:rPr>
        <w:t>电路</w:t>
      </w:r>
      <w:r>
        <w:t>设计</w:t>
      </w:r>
      <w:r>
        <w:rPr>
          <w:rFonts w:hint="eastAsia"/>
        </w:rPr>
        <w:t>、</w:t>
      </w:r>
      <w:r>
        <w:t>PCB</w:t>
      </w:r>
      <w:r>
        <w:rPr>
          <w:rFonts w:hint="eastAsia"/>
        </w:rPr>
        <w:t>布局</w:t>
      </w:r>
      <w:r>
        <w:t>。</w:t>
      </w:r>
    </w:p>
    <w:p w14:paraId="23238D59" w14:textId="77777777" w:rsidR="00304CE9" w:rsidRDefault="004D5CE0">
      <w:pPr>
        <w:pStyle w:val="BlockLabel"/>
      </w:pPr>
      <w:r>
        <w:rPr>
          <w:rFonts w:hint="eastAsia"/>
        </w:rPr>
        <w:t>电源设计</w:t>
      </w:r>
    </w:p>
    <w:p w14:paraId="25F24668" w14:textId="77777777" w:rsidR="00304CE9" w:rsidRDefault="00304CE9">
      <w:pPr>
        <w:pStyle w:val="afc"/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3B064B60" w14:textId="77777777" w:rsidTr="00532D75">
        <w:trPr>
          <w:trHeight w:val="18"/>
        </w:trPr>
        <w:tc>
          <w:tcPr>
            <w:tcW w:w="993" w:type="dxa"/>
            <w:tcMar>
              <w:top w:w="57" w:type="dxa"/>
            </w:tcMar>
          </w:tcPr>
          <w:p w14:paraId="5A83CAAA" w14:textId="77777777" w:rsidR="00304CE9" w:rsidRDefault="004D5CE0">
            <w:pPr>
              <w:pStyle w:val="CAUTIONHeading"/>
            </w:pPr>
            <w:r>
              <w:drawing>
                <wp:inline distT="0" distB="0" distL="0" distR="0" wp14:anchorId="230DE677" wp14:editId="674F2218">
                  <wp:extent cx="418465" cy="359410"/>
                  <wp:effectExtent l="0" t="0" r="635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0D02AF28" w14:textId="373DFDB6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GSM/GPRS</w:t>
            </w:r>
            <w:r>
              <w:rPr>
                <w:rFonts w:hint="eastAsia"/>
              </w:rPr>
              <w:t>模式中，</w:t>
            </w:r>
            <w:r>
              <w:rPr>
                <w:rFonts w:hint="eastAsia"/>
              </w:rPr>
              <w:t>RF</w:t>
            </w:r>
            <w:r>
              <w:rPr>
                <w:rFonts w:hint="eastAsia"/>
              </w:rPr>
              <w:t>数据传输不是连续的，每个</w:t>
            </w:r>
            <w:r>
              <w:rPr>
                <w:rFonts w:hint="eastAsia"/>
              </w:rPr>
              <w:t>burst</w:t>
            </w:r>
            <w:r>
              <w:rPr>
                <w:rFonts w:hint="eastAsia"/>
              </w:rPr>
              <w:t>突发</w:t>
            </w:r>
            <w:r>
              <w:t>频率</w:t>
            </w:r>
            <w:r>
              <w:rPr>
                <w:rFonts w:hint="eastAsia"/>
              </w:rPr>
              <w:t>约为</w:t>
            </w:r>
            <w:r>
              <w:rPr>
                <w:rFonts w:hint="eastAsia"/>
              </w:rPr>
              <w:t>217H</w:t>
            </w:r>
            <w:r>
              <w:t>z</w:t>
            </w:r>
            <w:r>
              <w:rPr>
                <w:rFonts w:hint="eastAsia"/>
              </w:rPr>
              <w:t>，瞬时</w:t>
            </w:r>
            <w:r>
              <w:t>峰值</w:t>
            </w:r>
            <w:r>
              <w:rPr>
                <w:rFonts w:hint="eastAsia"/>
              </w:rPr>
              <w:t>电流高达</w:t>
            </w:r>
            <w:r>
              <w:rPr>
                <w:rFonts w:hint="eastAsia"/>
              </w:rPr>
              <w:t>2</w:t>
            </w:r>
            <w:r w:rsidR="009025FB">
              <w:rPr>
                <w:rFonts w:hint="eastAsia"/>
              </w:rPr>
              <w:t>.5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。因此</w:t>
            </w:r>
            <w:r>
              <w:t>，</w:t>
            </w:r>
            <w:r>
              <w:rPr>
                <w:rFonts w:hint="eastAsia"/>
              </w:rPr>
              <w:t>要确保</w:t>
            </w:r>
            <w:r>
              <w:t>电源设计中，</w:t>
            </w:r>
            <w:r>
              <w:rPr>
                <w:rFonts w:hint="eastAsia"/>
              </w:rPr>
              <w:t>电源</w:t>
            </w:r>
            <w:r>
              <w:t>走线阻抗低，</w:t>
            </w:r>
            <w:r>
              <w:rPr>
                <w:rFonts w:hint="eastAsia"/>
              </w:rPr>
              <w:t>并且有</w:t>
            </w:r>
            <w:proofErr w:type="gramStart"/>
            <w:r>
              <w:rPr>
                <w:rFonts w:hint="eastAsia"/>
              </w:rPr>
              <w:t>大容值电容</w:t>
            </w:r>
            <w:proofErr w:type="gramEnd"/>
            <w:r>
              <w:rPr>
                <w:rFonts w:hint="eastAsia"/>
              </w:rPr>
              <w:t>以提高续流能力，保证瞬时峰值电流时，电压不会</w:t>
            </w:r>
            <w:proofErr w:type="gramStart"/>
            <w:r>
              <w:rPr>
                <w:rFonts w:hint="eastAsia"/>
              </w:rPr>
              <w:t>跌落到模组</w:t>
            </w:r>
            <w:proofErr w:type="gramEnd"/>
            <w:r>
              <w:rPr>
                <w:rFonts w:hint="eastAsia"/>
              </w:rPr>
              <w:t>最低工作电压以下</w:t>
            </w:r>
            <w:r>
              <w:t>。</w:t>
            </w:r>
          </w:p>
        </w:tc>
      </w:tr>
    </w:tbl>
    <w:p w14:paraId="7B868467" w14:textId="77777777" w:rsidR="00304CE9" w:rsidRDefault="004D5CE0" w:rsidP="00800FCB">
      <w:pPr>
        <w:pStyle w:val="FigureDescription"/>
      </w:pPr>
      <w:bookmarkStart w:id="65" w:name="_Toc81043516"/>
      <w:bookmarkStart w:id="66" w:name="_Toc139025497"/>
      <w:r>
        <w:lastRenderedPageBreak/>
        <w:t>电源电压跌落示意图</w:t>
      </w:r>
      <w:bookmarkEnd w:id="65"/>
      <w:bookmarkEnd w:id="66"/>
    </w:p>
    <w:p w14:paraId="72925E26" w14:textId="77777777" w:rsidR="00304CE9" w:rsidRDefault="004D5CE0" w:rsidP="00020DD0">
      <w:pPr>
        <w:pStyle w:val="Figure"/>
      </w:pPr>
      <w:r>
        <w:object w:dxaOrig="7072" w:dyaOrig="3731" w14:anchorId="61DBDBC4">
          <v:shape id="_x0000_i1027" type="#_x0000_t75" style="width:353.25pt;height:186.75pt" o:ole="">
            <v:imagedata r:id="rId38" o:title=""/>
          </v:shape>
          <o:OLEObject Type="Embed" ProgID="Visio.Drawing.15" ShapeID="_x0000_i1027" DrawAspect="Content" ObjectID="_1749638526" r:id="rId39"/>
        </w:object>
      </w:r>
    </w:p>
    <w:p w14:paraId="7432C605" w14:textId="77777777" w:rsidR="00304CE9" w:rsidRDefault="00304CE9" w:rsidP="003726CA">
      <w:pPr>
        <w:pStyle w:val="afc"/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4C511CBC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5AE3B583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4A8AE15E" wp14:editId="4CF4B3F5">
                  <wp:extent cx="398780" cy="359410"/>
                  <wp:effectExtent l="0" t="0" r="1270" b="2540"/>
                  <wp:docPr id="3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95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6CB73AA1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禁止使用二极管降压的方式</w:t>
            </w:r>
            <w:proofErr w:type="gramStart"/>
            <w:r>
              <w:rPr>
                <w:rFonts w:hint="eastAsia"/>
              </w:rPr>
              <w:t>来给模组</w:t>
            </w:r>
            <w:proofErr w:type="gramEnd"/>
            <w:r>
              <w:rPr>
                <w:rFonts w:hint="eastAsia"/>
              </w:rPr>
              <w:t>供电。二极管的正向压降</w:t>
            </w:r>
            <w:proofErr w:type="spellStart"/>
            <w:r>
              <w:rPr>
                <w:rFonts w:hint="eastAsia"/>
              </w:rPr>
              <w:t>V</w:t>
            </w:r>
            <w:r>
              <w:rPr>
                <w:rFonts w:hint="eastAsia"/>
                <w:vertAlign w:val="subscript"/>
              </w:rPr>
              <w:t>f</w:t>
            </w:r>
            <w:proofErr w:type="spellEnd"/>
            <w:r>
              <w:rPr>
                <w:rFonts w:hint="eastAsia"/>
              </w:rPr>
              <w:t>有两个特性：一是随着正向电流的增大而增大；二是低温时显著增大。如果有瞬时大电流，以上特性会导致模组工作电压不稳定，甚至损坏模组。</w:t>
            </w:r>
          </w:p>
        </w:tc>
      </w:tr>
    </w:tbl>
    <w:p w14:paraId="2CF26417" w14:textId="77777777" w:rsidR="00304CE9" w:rsidRDefault="004D5CE0" w:rsidP="00020DD0">
      <w:pPr>
        <w:pStyle w:val="afc"/>
      </w:pPr>
      <w:r>
        <w:t>3.4V-4.2V</w:t>
      </w:r>
      <w:r>
        <w:rPr>
          <w:rFonts w:hint="eastAsia"/>
        </w:rPr>
        <w:t>输入设计建议如下</w:t>
      </w:r>
      <w:r>
        <w:t>：</w:t>
      </w:r>
    </w:p>
    <w:p w14:paraId="6C80213E" w14:textId="3E6895F3" w:rsidR="004959A2" w:rsidRPr="00D232B8" w:rsidRDefault="004D5CE0" w:rsidP="009908BD">
      <w:pPr>
        <w:pStyle w:val="FigureDescription"/>
        <w:adjustRightInd/>
        <w:snapToGrid/>
        <w:spacing w:before="0" w:after="0" w:line="240" w:lineRule="auto"/>
        <w:rPr>
          <w:rFonts w:eastAsia="新宋体"/>
          <w:noProof/>
          <w:snapToGrid w:val="0"/>
          <w:kern w:val="0"/>
        </w:rPr>
      </w:pPr>
      <w:bookmarkStart w:id="67" w:name="_Toc519690817"/>
      <w:bookmarkStart w:id="68" w:name="_Toc139025498"/>
      <w:r>
        <w:rPr>
          <w:rFonts w:hint="eastAsia"/>
        </w:rPr>
        <w:t>推荐电源设计</w:t>
      </w:r>
      <w:r>
        <w:rPr>
          <w:rFonts w:hint="eastAsia"/>
        </w:rPr>
        <w:t>1</w:t>
      </w:r>
      <w:bookmarkEnd w:id="67"/>
      <w:bookmarkEnd w:id="68"/>
    </w:p>
    <w:p w14:paraId="417BD8BA" w14:textId="6BBB306C" w:rsidR="008C4B8C" w:rsidRPr="004959A2" w:rsidRDefault="00D10552" w:rsidP="008847A4">
      <w:pPr>
        <w:pStyle w:val="TableText"/>
        <w:jc w:val="center"/>
        <w:rPr>
          <w:b/>
        </w:rPr>
      </w:pPr>
      <w:r>
        <w:rPr>
          <w:noProof/>
        </w:rPr>
        <w:drawing>
          <wp:inline distT="0" distB="0" distL="0" distR="0" wp14:anchorId="073D7F12" wp14:editId="1B3DD102">
            <wp:extent cx="5702323" cy="1800000"/>
            <wp:effectExtent l="0" t="0" r="0" b="0"/>
            <wp:docPr id="7205" name="图片 7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23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BB0E" w14:textId="71D3770D" w:rsidR="001723E4" w:rsidRPr="004959A2" w:rsidRDefault="001723E4" w:rsidP="007F6E5D">
      <w:pPr>
        <w:pStyle w:val="TableText"/>
        <w:rPr>
          <w:b/>
        </w:rPr>
      </w:pPr>
    </w:p>
    <w:p w14:paraId="4719D296" w14:textId="541D07FE" w:rsidR="00304CE9" w:rsidRDefault="004D5CE0">
      <w:pPr>
        <w:pStyle w:val="ItemList"/>
      </w:pPr>
      <w:r>
        <w:rPr>
          <w:rFonts w:hint="eastAsia"/>
        </w:rPr>
        <w:t>模组</w:t>
      </w:r>
      <w:r>
        <w:t>供电</w:t>
      </w:r>
      <w:r>
        <w:rPr>
          <w:rFonts w:hint="eastAsia"/>
        </w:rPr>
        <w:t>典型</w:t>
      </w:r>
      <w:r>
        <w:t>值为</w:t>
      </w:r>
      <w:r w:rsidR="0021457A">
        <w:t>3.8</w:t>
      </w:r>
      <w:r>
        <w:t>V</w:t>
      </w:r>
      <w:r w:rsidR="00924234">
        <w:rPr>
          <w:rFonts w:hint="eastAsia"/>
        </w:rPr>
        <w:t>，</w:t>
      </w:r>
      <w:r>
        <w:rPr>
          <w:rFonts w:hint="eastAsia"/>
        </w:rPr>
        <w:t>VBAT</w:t>
      </w:r>
      <w:r>
        <w:rPr>
          <w:rFonts w:hint="eastAsia"/>
        </w:rPr>
        <w:t>推荐</w:t>
      </w:r>
      <w:r>
        <w:t>PCB</w:t>
      </w:r>
      <w:r>
        <w:t>布线</w:t>
      </w:r>
      <w:proofErr w:type="gramStart"/>
      <w:r w:rsidR="009C0C47">
        <w:rPr>
          <w:rFonts w:hint="eastAsia"/>
        </w:rPr>
        <w:t>线</w:t>
      </w:r>
      <w:proofErr w:type="gramEnd"/>
      <w:r w:rsidR="009C0C47">
        <w:rPr>
          <w:rFonts w:hint="eastAsia"/>
        </w:rPr>
        <w:t>宽度大于</w:t>
      </w:r>
      <w:r>
        <w:rPr>
          <w:rFonts w:hint="eastAsia"/>
        </w:rPr>
        <w:t>等于</w:t>
      </w:r>
      <w:r>
        <w:rPr>
          <w:rFonts w:hint="eastAsia"/>
        </w:rPr>
        <w:t>2</w:t>
      </w:r>
      <w:r>
        <w:t>.5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14:paraId="44B099FC" w14:textId="2872BB82" w:rsidR="00304CE9" w:rsidRDefault="004D5CE0">
      <w:pPr>
        <w:pStyle w:val="ItemList"/>
      </w:pPr>
      <w:r>
        <w:rPr>
          <w:rFonts w:hint="eastAsia"/>
        </w:rPr>
        <w:t>T</w:t>
      </w:r>
      <w:r>
        <w:t>VS</w:t>
      </w:r>
      <w:r>
        <w:t>管</w:t>
      </w:r>
      <w:r>
        <w:rPr>
          <w:rFonts w:hint="eastAsia"/>
        </w:rPr>
        <w:t>D</w:t>
      </w:r>
      <w:r>
        <w:t>1</w:t>
      </w:r>
      <w:r>
        <w:rPr>
          <w:rFonts w:hint="eastAsia"/>
        </w:rPr>
        <w:t>的</w:t>
      </w:r>
      <w:r>
        <w:t>反向工作电压</w:t>
      </w:r>
      <w:r w:rsidR="00702922">
        <w:rPr>
          <w:rFonts w:hint="eastAsia"/>
        </w:rPr>
        <w:t>VRWM</w:t>
      </w:r>
      <w:r w:rsidR="003F2B7F">
        <w:rPr>
          <w:rFonts w:ascii="新宋体" w:hAnsi="新宋体" w:hint="eastAsia"/>
        </w:rPr>
        <w:t>≥</w:t>
      </w:r>
      <w:r>
        <w:rPr>
          <w:rFonts w:hint="eastAsia"/>
        </w:rPr>
        <w:t>4.5V</w:t>
      </w:r>
      <w:r>
        <w:rPr>
          <w:rFonts w:hint="eastAsia"/>
        </w:rPr>
        <w:t>，</w:t>
      </w:r>
      <w:r>
        <w:t>峰值</w:t>
      </w:r>
      <w:r>
        <w:rPr>
          <w:rFonts w:hint="eastAsia"/>
        </w:rPr>
        <w:t>功率</w:t>
      </w:r>
      <w:proofErr w:type="spellStart"/>
      <w:r>
        <w:rPr>
          <w:rFonts w:hint="eastAsia"/>
        </w:rPr>
        <w:t>Ppp</w:t>
      </w:r>
      <w:proofErr w:type="spellEnd"/>
      <w:r w:rsidR="001D2298">
        <w:rPr>
          <w:rFonts w:ascii="新宋体" w:hAnsi="新宋体" w:hint="eastAsia"/>
        </w:rPr>
        <w:t>≥</w:t>
      </w:r>
      <w:r>
        <w:rPr>
          <w:rFonts w:hint="eastAsia"/>
        </w:rPr>
        <w:t>2800W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tp</w:t>
      </w:r>
      <w:proofErr w:type="spellEnd"/>
      <w:r>
        <w:t>=8/</w:t>
      </w:r>
      <w:r>
        <w:rPr>
          <w:rFonts w:hint="eastAsia"/>
        </w:rPr>
        <w:t>20u</w:t>
      </w:r>
      <w:r>
        <w:t>S</w:t>
      </w:r>
      <w:r>
        <w:t>）</w:t>
      </w:r>
      <w:r>
        <w:rPr>
          <w:rFonts w:hint="eastAsia"/>
        </w:rPr>
        <w:t>。</w:t>
      </w:r>
      <w:proofErr w:type="gramStart"/>
      <w:r>
        <w:rPr>
          <w:rFonts w:hint="eastAsia"/>
        </w:rPr>
        <w:t>带浪涌保护</w:t>
      </w:r>
      <w:proofErr w:type="gramEnd"/>
      <w:r>
        <w:rPr>
          <w:rFonts w:hint="eastAsia"/>
        </w:rPr>
        <w:t>功能</w:t>
      </w:r>
      <w:r>
        <w:t>，需要靠近</w:t>
      </w:r>
      <w:r>
        <w:rPr>
          <w:rFonts w:hint="eastAsia"/>
        </w:rPr>
        <w:t>电源</w:t>
      </w:r>
      <w:r>
        <w:t>输入</w:t>
      </w:r>
      <w:r>
        <w:rPr>
          <w:rFonts w:hint="eastAsia"/>
        </w:rPr>
        <w:t>接口</w:t>
      </w:r>
      <w:r>
        <w:t>放置</w:t>
      </w:r>
      <w:r>
        <w:rPr>
          <w:rFonts w:hint="eastAsia"/>
        </w:rPr>
        <w:t>，</w:t>
      </w:r>
      <w:r>
        <w:t>确保电源浪涌</w:t>
      </w:r>
      <w:r>
        <w:rPr>
          <w:rFonts w:hint="eastAsia"/>
        </w:rPr>
        <w:t>电压</w:t>
      </w:r>
      <w:r>
        <w:t>进入到后端电路前即被钳位，保护后端</w:t>
      </w:r>
      <w:r>
        <w:rPr>
          <w:rFonts w:hint="eastAsia"/>
        </w:rPr>
        <w:t>器件</w:t>
      </w:r>
      <w:r>
        <w:t>及模组</w:t>
      </w:r>
      <w:r>
        <w:rPr>
          <w:rFonts w:hint="eastAsia"/>
        </w:rPr>
        <w:t>。</w:t>
      </w:r>
    </w:p>
    <w:p w14:paraId="46103C0D" w14:textId="77777777" w:rsidR="00304CE9" w:rsidRDefault="004D5CE0">
      <w:pPr>
        <w:pStyle w:val="ItemList"/>
      </w:pPr>
      <w:r>
        <w:t>C1</w:t>
      </w:r>
      <w:r>
        <w:rPr>
          <w:rFonts w:hint="eastAsia"/>
        </w:rPr>
        <w:t>可选择大容量的钽电解电容（</w:t>
      </w:r>
      <w:r>
        <w:t>220μF</w:t>
      </w:r>
      <w:r>
        <w:rPr>
          <w:rFonts w:hint="eastAsia"/>
        </w:rPr>
        <w:t>或</w:t>
      </w:r>
      <w:r>
        <w:t>100μF</w:t>
      </w:r>
      <w:r>
        <w:rPr>
          <w:rFonts w:hint="eastAsia"/>
        </w:rPr>
        <w:t>）或者铝电解电容（</w:t>
      </w:r>
      <w:r>
        <w:t>470μF</w:t>
      </w:r>
      <w:r>
        <w:rPr>
          <w:rFonts w:hint="eastAsia"/>
        </w:rPr>
        <w:t>或</w:t>
      </w:r>
      <w:r>
        <w:t>1000μF</w:t>
      </w:r>
      <w:r>
        <w:rPr>
          <w:rFonts w:hint="eastAsia"/>
        </w:rPr>
        <w:t>），可以提高电源的瞬间大电流续流能力，耐压值</w:t>
      </w:r>
      <w:r>
        <w:t>大于</w:t>
      </w:r>
      <w:r>
        <w:rPr>
          <w:rFonts w:hint="eastAsia"/>
        </w:rPr>
        <w:t>电源电压的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14:paraId="77DCA0F3" w14:textId="77777777" w:rsidR="00304CE9" w:rsidRDefault="004D5CE0">
      <w:pPr>
        <w:pStyle w:val="ItemList"/>
      </w:pPr>
      <w:r>
        <w:rPr>
          <w:rFonts w:hint="eastAsia"/>
        </w:rPr>
        <w:t>靠近模组</w:t>
      </w:r>
      <w:r>
        <w:t>位置</w:t>
      </w:r>
      <w:proofErr w:type="gramStart"/>
      <w:r>
        <w:rPr>
          <w:rFonts w:hint="eastAsia"/>
        </w:rPr>
        <w:t>放置低</w:t>
      </w:r>
      <w:proofErr w:type="gramEnd"/>
      <w:r>
        <w:t>ESR</w:t>
      </w:r>
      <w:r>
        <w:t>的旁路电容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5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滤除</w:t>
      </w:r>
      <w:r>
        <w:t>电源中</w:t>
      </w:r>
      <w:r>
        <w:rPr>
          <w:rFonts w:hint="eastAsia"/>
        </w:rPr>
        <w:t>的</w:t>
      </w:r>
      <w:r>
        <w:t>高频干扰</w:t>
      </w:r>
      <w:r>
        <w:rPr>
          <w:rFonts w:hint="eastAsia"/>
        </w:rPr>
        <w:t>。</w:t>
      </w:r>
    </w:p>
    <w:p w14:paraId="66178F7F" w14:textId="77777777" w:rsidR="00304CE9" w:rsidRDefault="004D5CE0" w:rsidP="00020DD0">
      <w:pPr>
        <w:pStyle w:val="afc"/>
      </w:pPr>
      <w:r>
        <w:rPr>
          <w:rFonts w:hint="eastAsia"/>
        </w:rPr>
        <w:t>若需要控制</w:t>
      </w:r>
      <w:r>
        <w:t>电源供电，推荐如下电路设计：</w:t>
      </w:r>
    </w:p>
    <w:p w14:paraId="30E8F9D7" w14:textId="77777777" w:rsidR="00304CE9" w:rsidRDefault="004D5CE0">
      <w:pPr>
        <w:pStyle w:val="FigureDescription"/>
      </w:pPr>
      <w:bookmarkStart w:id="69" w:name="_Toc519690818"/>
      <w:bookmarkStart w:id="70" w:name="_Toc139025499"/>
      <w:r>
        <w:rPr>
          <w:rFonts w:hint="eastAsia"/>
        </w:rPr>
        <w:lastRenderedPageBreak/>
        <w:t>推荐电源设计</w:t>
      </w:r>
      <w:r>
        <w:rPr>
          <w:rFonts w:hint="eastAsia"/>
        </w:rPr>
        <w:t>2</w:t>
      </w:r>
      <w:bookmarkEnd w:id="69"/>
      <w:bookmarkEnd w:id="70"/>
    </w:p>
    <w:p w14:paraId="354AF772" w14:textId="32CA93DD" w:rsidR="00B67F41" w:rsidRDefault="009E28C5" w:rsidP="00934E55">
      <w:pPr>
        <w:jc w:val="center"/>
      </w:pPr>
      <w:r>
        <w:rPr>
          <w:noProof/>
        </w:rPr>
        <w:drawing>
          <wp:inline distT="0" distB="0" distL="0" distR="0" wp14:anchorId="2097583C" wp14:editId="356171E0">
            <wp:extent cx="5976620" cy="2944495"/>
            <wp:effectExtent l="0" t="0" r="5080" b="8255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AE96" w14:textId="77777777" w:rsidR="002F7D58" w:rsidRPr="00934E55" w:rsidRDefault="002F7D58" w:rsidP="002F7D58">
      <w:pPr>
        <w:rPr>
          <w:rFonts w:hint="eastAsia"/>
        </w:rPr>
      </w:pPr>
    </w:p>
    <w:p w14:paraId="49D4D852" w14:textId="1351FDDE" w:rsidR="00304CE9" w:rsidRDefault="004D5CE0" w:rsidP="002F7D58">
      <w:pPr>
        <w:pStyle w:val="ItemList"/>
      </w:pPr>
      <w:r>
        <w:rPr>
          <w:rFonts w:hint="eastAsia"/>
        </w:rPr>
        <w:t>Q1</w:t>
      </w:r>
      <w:r>
        <w:rPr>
          <w:rFonts w:hint="eastAsia"/>
        </w:rPr>
        <w:t>选择增强型</w:t>
      </w:r>
      <w:r>
        <w:t>P-MOSFET</w:t>
      </w:r>
      <w:r>
        <w:rPr>
          <w:rFonts w:hint="eastAsia"/>
        </w:rPr>
        <w:t>，要选择耐压高（</w:t>
      </w:r>
      <w:proofErr w:type="spellStart"/>
      <w:r>
        <w:rPr>
          <w:rFonts w:hint="eastAsia"/>
        </w:rPr>
        <w:t>V</w:t>
      </w:r>
      <w:r>
        <w:rPr>
          <w:vertAlign w:val="subscript"/>
        </w:rPr>
        <w:t>dss</w:t>
      </w:r>
      <w:proofErr w:type="spellEnd"/>
      <w:r>
        <w:t>=-12V</w:t>
      </w:r>
      <w:r>
        <w:rPr>
          <w:rFonts w:hint="eastAsia"/>
        </w:rPr>
        <w:t>），漏极电流高（</w:t>
      </w:r>
      <w:r>
        <w:rPr>
          <w:rFonts w:hint="eastAsia"/>
        </w:rPr>
        <w:t>I</w:t>
      </w:r>
      <w:r>
        <w:rPr>
          <w:vertAlign w:val="subscript"/>
        </w:rPr>
        <w:t>D</w:t>
      </w:r>
      <w:r>
        <w:rPr>
          <w:rFonts w:hint="eastAsia"/>
          <w:vertAlign w:val="subscript"/>
        </w:rPr>
        <w:t>(M</w:t>
      </w:r>
      <w:r>
        <w:rPr>
          <w:vertAlign w:val="subscript"/>
        </w:rPr>
        <w:t>AX</w:t>
      </w:r>
      <w:r>
        <w:rPr>
          <w:rFonts w:hint="eastAsia"/>
          <w:vertAlign w:val="subscript"/>
        </w:rPr>
        <w:t>)</w:t>
      </w:r>
      <w:r>
        <w:t>=-3.5A</w:t>
      </w:r>
      <w:r>
        <w:rPr>
          <w:rFonts w:hint="eastAsia"/>
        </w:rPr>
        <w:t>），导通电阻低的器件。</w:t>
      </w:r>
    </w:p>
    <w:p w14:paraId="057B8E38" w14:textId="114E4799" w:rsidR="00304CE9" w:rsidRDefault="004D5CE0" w:rsidP="002F7D58">
      <w:pPr>
        <w:pStyle w:val="ItemList"/>
      </w:pPr>
      <w:r>
        <w:t>Q2</w:t>
      </w:r>
      <w:r>
        <w:rPr>
          <w:rFonts w:hint="eastAsia"/>
        </w:rPr>
        <w:t>选择</w:t>
      </w:r>
      <w:r>
        <w:t>NPN</w:t>
      </w:r>
      <w:r>
        <w:rPr>
          <w:rFonts w:hint="eastAsia"/>
        </w:rPr>
        <w:t>普通三极管。请注意</w:t>
      </w:r>
      <w:r w:rsidR="000845DC">
        <w:t>R3</w:t>
      </w:r>
      <w:r w:rsidR="00400822">
        <w:rPr>
          <w:rFonts w:hint="eastAsia"/>
        </w:rPr>
        <w:t>、</w:t>
      </w:r>
      <w:r w:rsidR="000845DC">
        <w:t>R4</w:t>
      </w:r>
      <w:r>
        <w:t>的阻值，考虑到低温下，三极管基极导通</w:t>
      </w:r>
      <w:r>
        <w:rPr>
          <w:rFonts w:hint="eastAsia"/>
        </w:rPr>
        <w:t>电压</w:t>
      </w:r>
      <w:r>
        <w:t>会上升，</w:t>
      </w:r>
      <w:r w:rsidR="008E7B3D">
        <w:t>建议</w:t>
      </w:r>
      <w:r w:rsidR="009E25A9">
        <w:rPr>
          <w:rFonts w:hint="eastAsia"/>
        </w:rPr>
        <w:t>R3</w:t>
      </w:r>
      <w:r w:rsidR="009E25A9">
        <w:rPr>
          <w:rFonts w:hint="eastAsia"/>
        </w:rPr>
        <w:t>取值</w:t>
      </w:r>
      <w:r w:rsidR="009E25A9">
        <w:t>范围</w:t>
      </w:r>
      <w:r w:rsidR="009E25A9">
        <w:rPr>
          <w:rFonts w:hint="eastAsia"/>
        </w:rPr>
        <w:t>1</w:t>
      </w:r>
      <w:r w:rsidR="009E25A9">
        <w:t>kΩ~10kΩ</w:t>
      </w:r>
      <w:r w:rsidR="008E7B3D">
        <w:rPr>
          <w:rFonts w:hint="eastAsia"/>
        </w:rPr>
        <w:t>，</w:t>
      </w:r>
      <w:r w:rsidR="009C45AD">
        <w:rPr>
          <w:rFonts w:hint="eastAsia"/>
        </w:rPr>
        <w:t>R4</w:t>
      </w:r>
      <w:r>
        <w:rPr>
          <w:rFonts w:hint="eastAsia"/>
        </w:rPr>
        <w:t>取值</w:t>
      </w:r>
      <w:r>
        <w:t>至少为</w:t>
      </w:r>
      <w:r w:rsidR="009C45AD">
        <w:rPr>
          <w:rFonts w:hint="eastAsia"/>
        </w:rPr>
        <w:t>R3</w:t>
      </w:r>
      <w:r>
        <w:rPr>
          <w:rFonts w:hint="eastAsia"/>
        </w:rPr>
        <w:t>的</w:t>
      </w:r>
      <w:r>
        <w:rPr>
          <w:rFonts w:hint="eastAsia"/>
        </w:rPr>
        <w:t>10</w:t>
      </w:r>
      <w:r>
        <w:rPr>
          <w:rFonts w:hint="eastAsia"/>
        </w:rPr>
        <w:t>倍</w:t>
      </w:r>
      <w:r>
        <w:t>。</w:t>
      </w:r>
    </w:p>
    <w:p w14:paraId="1E33C97E" w14:textId="77777777" w:rsidR="00304CE9" w:rsidRDefault="004D5CE0" w:rsidP="00020DD0">
      <w:pPr>
        <w:pStyle w:val="BlockLabel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布局</w:t>
      </w:r>
    </w:p>
    <w:p w14:paraId="43C5AF3B" w14:textId="77777777" w:rsidR="00304CE9" w:rsidRDefault="004D5CE0" w:rsidP="00020DD0">
      <w:pPr>
        <w:pStyle w:val="afc"/>
      </w:pPr>
      <w:r>
        <w:rPr>
          <w:rFonts w:hint="eastAsia"/>
        </w:rPr>
        <w:t>供电电源在输出端必须放置</w:t>
      </w:r>
      <w:r>
        <w:rPr>
          <w:rFonts w:hint="eastAsia"/>
        </w:rPr>
        <w:t>ESR</w:t>
      </w:r>
      <w:r>
        <w:rPr>
          <w:rFonts w:hint="eastAsia"/>
        </w:rPr>
        <w:t>电容器，抑制</w:t>
      </w:r>
      <w:r>
        <w:t>尖峰电流</w:t>
      </w:r>
      <w:r>
        <w:rPr>
          <w:rFonts w:hint="eastAsia"/>
        </w:rPr>
        <w:t>。电源输入端的放置</w:t>
      </w:r>
      <w:r>
        <w:rPr>
          <w:rFonts w:hint="eastAsia"/>
        </w:rPr>
        <w:t>T</w:t>
      </w:r>
      <w:r>
        <w:t>VS</w:t>
      </w:r>
      <w:r>
        <w:t>管</w:t>
      </w:r>
      <w:r>
        <w:rPr>
          <w:rFonts w:hint="eastAsia"/>
        </w:rPr>
        <w:t>，抑制电压尖峰，</w:t>
      </w:r>
      <w:r>
        <w:t>保护后端</w:t>
      </w:r>
      <w:r>
        <w:rPr>
          <w:rFonts w:hint="eastAsia"/>
        </w:rPr>
        <w:t>器件。电路</w:t>
      </w:r>
      <w:r>
        <w:t>设计固然重要，但是器件</w:t>
      </w:r>
      <w:r>
        <w:rPr>
          <w:rFonts w:hint="eastAsia"/>
        </w:rPr>
        <w:t>布局</w:t>
      </w:r>
      <w:r>
        <w:t>和走线也同样重要</w:t>
      </w:r>
      <w:r>
        <w:rPr>
          <w:rFonts w:hint="eastAsia"/>
        </w:rPr>
        <w:t>。下面</w:t>
      </w:r>
      <w:r>
        <w:t>概括电源设计中的几个要点：</w:t>
      </w:r>
    </w:p>
    <w:p w14:paraId="11E04DB7" w14:textId="77777777" w:rsidR="00304CE9" w:rsidRDefault="004D5CE0">
      <w:pPr>
        <w:pStyle w:val="ItemList"/>
      </w:pPr>
      <w:r>
        <w:t>TVS</w:t>
      </w:r>
      <w:r>
        <w:rPr>
          <w:rFonts w:hint="eastAsia"/>
        </w:rPr>
        <w:t>可吸收</w:t>
      </w:r>
      <w:r>
        <w:t>瞬时大功率脉冲，</w:t>
      </w:r>
      <w:r>
        <w:rPr>
          <w:rFonts w:hint="eastAsia"/>
        </w:rPr>
        <w:t>能承受</w:t>
      </w:r>
      <w:r>
        <w:t>瞬时</w:t>
      </w:r>
      <w:r>
        <w:rPr>
          <w:rFonts w:hint="eastAsia"/>
        </w:rPr>
        <w:t>脉冲</w:t>
      </w:r>
      <w:r>
        <w:t>电流峰值</w:t>
      </w:r>
      <w:r>
        <w:rPr>
          <w:rFonts w:hint="eastAsia"/>
        </w:rPr>
        <w:t>可达</w:t>
      </w:r>
      <w:r>
        <w:t>几十甚至上百</w:t>
      </w:r>
      <w:r>
        <w:rPr>
          <w:rFonts w:hint="eastAsia"/>
        </w:rPr>
        <w:t>安培，</w:t>
      </w:r>
      <w:proofErr w:type="gramStart"/>
      <w:r>
        <w:rPr>
          <w:rFonts w:hint="eastAsia"/>
        </w:rPr>
        <w:t>钳位响应</w:t>
      </w:r>
      <w:r>
        <w:t>时间</w:t>
      </w:r>
      <w:proofErr w:type="gramEnd"/>
      <w:r>
        <w:t>极短</w:t>
      </w:r>
      <w:r>
        <w:rPr>
          <w:rFonts w:hint="eastAsia"/>
        </w:rPr>
        <w:t>。</w:t>
      </w:r>
      <w:r>
        <w:rPr>
          <w:rFonts w:hint="eastAsia"/>
        </w:rPr>
        <w:t>T</w:t>
      </w:r>
      <w:r>
        <w:t>VS</w:t>
      </w:r>
      <w:r>
        <w:t>应尽量</w:t>
      </w:r>
      <w:r>
        <w:rPr>
          <w:rFonts w:hint="eastAsia"/>
        </w:rPr>
        <w:t>靠近</w:t>
      </w:r>
      <w:r>
        <w:t>接口处放置，</w:t>
      </w:r>
      <w:r>
        <w:rPr>
          <w:rFonts w:hint="eastAsia"/>
        </w:rPr>
        <w:t>确保浪涌</w:t>
      </w:r>
      <w:r>
        <w:t>电压可以在脉冲耦合</w:t>
      </w:r>
      <w:r>
        <w:rPr>
          <w:rFonts w:hint="eastAsia"/>
        </w:rPr>
        <w:t>到邻近</w:t>
      </w:r>
      <w:r>
        <w:t>PCB</w:t>
      </w:r>
      <w:r>
        <w:t>导线之前即被钳位</w:t>
      </w:r>
      <w:r>
        <w:rPr>
          <w:rFonts w:hint="eastAsia"/>
        </w:rPr>
        <w:t>。</w:t>
      </w:r>
    </w:p>
    <w:p w14:paraId="651232CE" w14:textId="77777777" w:rsidR="00304CE9" w:rsidRDefault="004D5CE0">
      <w:pPr>
        <w:pStyle w:val="ItemList"/>
      </w:pPr>
      <w:r>
        <w:rPr>
          <w:rFonts w:hint="eastAsia"/>
        </w:rPr>
        <w:t>旁路</w:t>
      </w:r>
      <w:r>
        <w:t>电容需要靠近模组电源引脚放置，</w:t>
      </w:r>
      <w:r>
        <w:rPr>
          <w:rFonts w:hint="eastAsia"/>
        </w:rPr>
        <w:t>滤除电源</w:t>
      </w:r>
      <w:r>
        <w:t>中的高频噪声信号</w:t>
      </w:r>
      <w:r>
        <w:rPr>
          <w:rFonts w:hint="eastAsia"/>
        </w:rPr>
        <w:t>。</w:t>
      </w:r>
    </w:p>
    <w:p w14:paraId="0633F410" w14:textId="77777777" w:rsidR="00304CE9" w:rsidRDefault="004D5CE0">
      <w:pPr>
        <w:pStyle w:val="ItemList"/>
        <w:rPr>
          <w:lang w:val="en-GB"/>
        </w:rPr>
      </w:pPr>
      <w:r>
        <w:rPr>
          <w:rFonts w:hint="eastAsia"/>
        </w:rPr>
        <w:t>模组主电源</w:t>
      </w:r>
      <w:r>
        <w:t>回路，</w:t>
      </w:r>
      <w:r>
        <w:rPr>
          <w:lang w:val="en-GB"/>
        </w:rPr>
        <w:t>PCB</w:t>
      </w:r>
      <w:r>
        <w:rPr>
          <w:rFonts w:hint="eastAsia"/>
          <w:lang w:val="en-GB"/>
        </w:rPr>
        <w:t>走线宽度要确保能安全通过</w:t>
      </w:r>
      <w:r>
        <w:rPr>
          <w:lang w:val="en-GB"/>
        </w:rPr>
        <w:t>2.5A</w:t>
      </w:r>
      <w:r>
        <w:rPr>
          <w:rFonts w:hint="eastAsia"/>
          <w:lang w:val="en-GB"/>
        </w:rPr>
        <w:t>电流，且不能有明显的回路压降。要求</w:t>
      </w:r>
      <w:r>
        <w:rPr>
          <w:lang w:val="en-GB"/>
        </w:rPr>
        <w:t>PCB</w:t>
      </w:r>
      <w:r>
        <w:rPr>
          <w:rFonts w:hint="eastAsia"/>
          <w:lang w:val="en-GB"/>
        </w:rPr>
        <w:t>走线宽度至少为</w:t>
      </w:r>
      <w:r>
        <w:rPr>
          <w:lang w:val="en-GB"/>
        </w:rPr>
        <w:t>2.5mm</w:t>
      </w:r>
      <w:r>
        <w:rPr>
          <w:rFonts w:hint="eastAsia"/>
          <w:lang w:val="en-GB"/>
        </w:rPr>
        <w:t>，保证电源部分的地平面尽量完整。</w:t>
      </w:r>
      <w:r>
        <w:rPr>
          <w:lang w:val="en-GB"/>
        </w:rPr>
        <w:t>尽量</w:t>
      </w:r>
      <w:r>
        <w:rPr>
          <w:rFonts w:hint="eastAsia"/>
          <w:lang w:val="en-GB"/>
        </w:rPr>
        <w:t>使</w:t>
      </w:r>
      <w:r>
        <w:rPr>
          <w:lang w:val="en-GB"/>
        </w:rPr>
        <w:t>电源走线短而粗</w:t>
      </w:r>
      <w:r>
        <w:rPr>
          <w:rFonts w:hint="eastAsia"/>
          <w:lang w:val="en-GB"/>
        </w:rPr>
        <w:t>。</w:t>
      </w:r>
    </w:p>
    <w:p w14:paraId="61096203" w14:textId="77777777" w:rsidR="00B4330D" w:rsidRDefault="00B4330D" w:rsidP="0046641A">
      <w:pPr>
        <w:pStyle w:val="ItemList"/>
        <w:numPr>
          <w:ilvl w:val="0"/>
          <w:numId w:val="0"/>
        </w:numPr>
      </w:pPr>
    </w:p>
    <w:p w14:paraId="511E7D89" w14:textId="77777777" w:rsidR="00304CE9" w:rsidRDefault="004D5CE0" w:rsidP="00020DD0">
      <w:pPr>
        <w:pStyle w:val="31"/>
        <w:rPr>
          <w:lang w:val="en-GB"/>
        </w:rPr>
      </w:pPr>
      <w:bookmarkStart w:id="71" w:name="_Toc519690654"/>
      <w:bookmarkStart w:id="72" w:name="_Toc139025562"/>
      <w:r>
        <w:rPr>
          <w:lang w:val="en-GB"/>
        </w:rPr>
        <w:t>VDD_1P</w:t>
      </w:r>
      <w:bookmarkEnd w:id="63"/>
      <w:bookmarkEnd w:id="71"/>
      <w:r>
        <w:rPr>
          <w:lang w:val="en-GB"/>
        </w:rPr>
        <w:t>8</w:t>
      </w:r>
      <w:bookmarkEnd w:id="72"/>
    </w:p>
    <w:p w14:paraId="19C2BEEC" w14:textId="77777777" w:rsidR="00304CE9" w:rsidRDefault="00304CE9">
      <w:pPr>
        <w:rPr>
          <w:lang w:val="en-GB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51583104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5F232884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lastRenderedPageBreak/>
              <w:drawing>
                <wp:inline distT="0" distB="0" distL="0" distR="0" wp14:anchorId="69091565" wp14:editId="1C86B536">
                  <wp:extent cx="418465" cy="359410"/>
                  <wp:effectExtent l="0" t="0" r="635" b="254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62D6466A" w14:textId="5CED4688" w:rsidR="00304CE9" w:rsidRDefault="004B5430" w:rsidP="00C015DE">
            <w:pPr>
              <w:pStyle w:val="CAUTIONText"/>
              <w:spacing w:before="120" w:after="120"/>
              <w:ind w:firstLine="360"/>
            </w:pPr>
            <w:r w:rsidRPr="00B15968">
              <w:rPr>
                <w:rFonts w:hint="eastAsia"/>
              </w:rPr>
              <w:t>VDD_1P8</w:t>
            </w:r>
            <w:r w:rsidRPr="00B15968">
              <w:t>电源</w:t>
            </w:r>
            <w:r>
              <w:rPr>
                <w:rFonts w:hint="eastAsia"/>
              </w:rPr>
              <w:t>在模</w:t>
            </w:r>
            <w:proofErr w:type="gramStart"/>
            <w:r>
              <w:rPr>
                <w:rFonts w:hint="eastAsia"/>
              </w:rPr>
              <w:t>组</w:t>
            </w:r>
            <w:r>
              <w:t>正常</w:t>
            </w:r>
            <w:proofErr w:type="gramEnd"/>
            <w:r>
              <w:rPr>
                <w:rFonts w:hint="eastAsia"/>
              </w:rPr>
              <w:t>开机</w:t>
            </w:r>
            <w:r>
              <w:t>后，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1.8</w:t>
            </w:r>
            <w:r>
              <w:t>V</w:t>
            </w:r>
            <w:r>
              <w:rPr>
                <w:rFonts w:hint="eastAsia"/>
              </w:rPr>
              <w:t>电平</w:t>
            </w:r>
            <w:r w:rsidRPr="00B15968">
              <w:t>，</w:t>
            </w:r>
            <w:r w:rsidRPr="00B15968">
              <w:rPr>
                <w:rFonts w:hint="eastAsia"/>
              </w:rPr>
              <w:t>即使</w:t>
            </w:r>
            <w:r w:rsidRPr="00B15968">
              <w:t>在休眠状态下也</w:t>
            </w:r>
            <w:r w:rsidRPr="00B15968">
              <w:rPr>
                <w:rFonts w:hint="eastAsia"/>
              </w:rPr>
              <w:t>无法</w:t>
            </w:r>
            <w:r w:rsidRPr="00B15968">
              <w:t>关闭</w:t>
            </w:r>
            <w:r>
              <w:rPr>
                <w:rFonts w:hint="eastAsia"/>
              </w:rPr>
              <w:t>，</w:t>
            </w:r>
            <w:r>
              <w:t>模组关机或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VBAT</w:t>
            </w:r>
            <w:r>
              <w:rPr>
                <w:rFonts w:hint="eastAsia"/>
              </w:rPr>
              <w:t>电源</w:t>
            </w:r>
            <w:r>
              <w:t>后，</w:t>
            </w:r>
            <w:r>
              <w:rPr>
                <w:rFonts w:hint="eastAsia"/>
              </w:rPr>
              <w:t>VDD_1P8</w:t>
            </w:r>
            <w:r>
              <w:rPr>
                <w:rFonts w:hint="eastAsia"/>
              </w:rPr>
              <w:t>无</w:t>
            </w:r>
            <w:r>
              <w:t>输出</w:t>
            </w:r>
            <w:r w:rsidRPr="00B15968">
              <w:t>。</w:t>
            </w:r>
            <w:r w:rsidRPr="00B15968">
              <w:t>VDD_</w:t>
            </w:r>
            <w:r w:rsidRPr="00B15968">
              <w:rPr>
                <w:rFonts w:hint="eastAsia"/>
              </w:rPr>
              <w:t>1</w:t>
            </w:r>
            <w:r w:rsidRPr="00B15968">
              <w:t>P</w:t>
            </w:r>
            <w:r w:rsidRPr="00B15968">
              <w:rPr>
                <w:rFonts w:hint="eastAsia"/>
              </w:rPr>
              <w:t>8</w:t>
            </w:r>
            <w:r w:rsidR="00C015DE" w:rsidRPr="00B15968">
              <w:rPr>
                <w:rFonts w:hint="eastAsia"/>
              </w:rPr>
              <w:t>仅</w:t>
            </w:r>
            <w:r w:rsidR="00727335">
              <w:rPr>
                <w:rFonts w:hint="eastAsia"/>
              </w:rPr>
              <w:t>用于电平转换，不作其它用途</w:t>
            </w:r>
            <w:r w:rsidRPr="00B15968">
              <w:rPr>
                <w:rFonts w:hint="eastAsia"/>
              </w:rPr>
              <w:t>。</w:t>
            </w:r>
          </w:p>
        </w:tc>
      </w:tr>
    </w:tbl>
    <w:p w14:paraId="3F5D3E7F" w14:textId="3C652BFB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1211003337"/>
          <w:placeholder>
            <w:docPart w:val="B5F80A7025FC4CC98D1A193F6EACC23C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  <w:lang w:val="en-GB"/>
        </w:rPr>
        <w:t>模组提供</w:t>
      </w:r>
      <w:r w:rsidR="004D5CE0">
        <w:rPr>
          <w:rFonts w:hint="eastAsia"/>
          <w:lang w:val="en-GB"/>
        </w:rPr>
        <w:t>1</w:t>
      </w:r>
      <w:r w:rsidR="004D5CE0">
        <w:rPr>
          <w:rFonts w:hint="eastAsia"/>
          <w:lang w:val="en-GB"/>
        </w:rPr>
        <w:t>路</w:t>
      </w:r>
      <w:r w:rsidR="004D5CE0">
        <w:rPr>
          <w:rFonts w:hint="eastAsia"/>
          <w:lang w:val="en-GB"/>
        </w:rPr>
        <w:t>VDD</w:t>
      </w:r>
      <w:r w:rsidR="004D5CE0">
        <w:rPr>
          <w:lang w:val="en-GB"/>
        </w:rPr>
        <w:t>_</w:t>
      </w:r>
      <w:r w:rsidR="004D5CE0">
        <w:rPr>
          <w:rFonts w:hint="eastAsia"/>
          <w:lang w:val="en-GB"/>
        </w:rPr>
        <w:t>1</w:t>
      </w:r>
      <w:r w:rsidR="004D5CE0">
        <w:rPr>
          <w:lang w:val="en-GB"/>
        </w:rPr>
        <w:t>P8</w:t>
      </w:r>
      <w:r w:rsidR="004D5CE0">
        <w:rPr>
          <w:rFonts w:hint="eastAsia"/>
          <w:lang w:val="en-GB"/>
        </w:rPr>
        <w:t>输出</w:t>
      </w:r>
      <w:r w:rsidR="004D5CE0">
        <w:rPr>
          <w:rFonts w:hint="eastAsia"/>
        </w:rPr>
        <w:t>，可提供</w:t>
      </w:r>
      <w:r w:rsidR="004D5CE0">
        <w:t>1.8</w:t>
      </w:r>
      <w:r w:rsidR="004D5CE0">
        <w:rPr>
          <w:rFonts w:hint="eastAsia"/>
        </w:rPr>
        <w:t>V</w:t>
      </w:r>
      <w:r w:rsidR="004D5CE0">
        <w:rPr>
          <w:rFonts w:hint="eastAsia"/>
        </w:rPr>
        <w:t>电压，最大输出电流</w:t>
      </w:r>
      <w:r w:rsidR="004D5CE0">
        <w:t>为</w:t>
      </w:r>
      <w:r w:rsidR="004D5CE0">
        <w:rPr>
          <w:rFonts w:hint="eastAsia"/>
        </w:rPr>
        <w:t>50</w:t>
      </w:r>
      <w:r w:rsidR="004D5CE0">
        <w:t>mA</w:t>
      </w:r>
      <w:r w:rsidR="003158B3">
        <w:rPr>
          <w:rFonts w:hint="eastAsia"/>
        </w:rPr>
        <w:t>。</w:t>
      </w:r>
      <w:r w:rsidR="004D5CE0">
        <w:rPr>
          <w:rFonts w:hint="eastAsia"/>
        </w:rPr>
        <w:t>仅用于接口电平转换和数字</w:t>
      </w:r>
      <w:r w:rsidR="004D5CE0">
        <w:t>IO</w:t>
      </w:r>
      <w:r w:rsidR="006E67DA">
        <w:rPr>
          <w:rFonts w:hint="eastAsia"/>
        </w:rPr>
        <w:t>上拉供电，不作其它用途。</w:t>
      </w:r>
    </w:p>
    <w:p w14:paraId="06DE7963" w14:textId="5A0CD626" w:rsidR="00304CE9" w:rsidRDefault="004D5CE0" w:rsidP="00020DD0">
      <w:pPr>
        <w:pStyle w:val="31"/>
        <w:rPr>
          <w:lang w:val="en-GB"/>
        </w:rPr>
      </w:pPr>
      <w:bookmarkStart w:id="73" w:name="_Toc139025563"/>
      <w:r>
        <w:rPr>
          <w:rFonts w:hint="eastAsia"/>
        </w:rPr>
        <w:t>VBACKUP</w:t>
      </w:r>
      <w:bookmarkEnd w:id="73"/>
    </w:p>
    <w:p w14:paraId="1FE39047" w14:textId="71C268A8" w:rsidR="00304CE9" w:rsidRDefault="004D5CE0" w:rsidP="00020DD0">
      <w:pPr>
        <w:pStyle w:val="afc"/>
      </w:pPr>
      <w:r>
        <w:t>VBACKUP</w:t>
      </w:r>
      <w:r>
        <w:rPr>
          <w:rFonts w:hint="eastAsia"/>
        </w:rPr>
        <w:t>用于</w:t>
      </w:r>
      <w:r>
        <w:rPr>
          <w:rFonts w:hint="eastAsia"/>
        </w:rPr>
        <w:t>GNSS</w:t>
      </w:r>
      <w:r>
        <w:rPr>
          <w:rFonts w:hint="eastAsia"/>
        </w:rPr>
        <w:t>的</w:t>
      </w:r>
      <w:r>
        <w:t>热启动功能，</w:t>
      </w:r>
      <w:r>
        <w:rPr>
          <w:rFonts w:hint="eastAsia"/>
        </w:rPr>
        <w:t>为</w:t>
      </w:r>
      <w:r>
        <w:t>模组的</w:t>
      </w:r>
      <w:r>
        <w:t>GNSS</w:t>
      </w:r>
      <w:r>
        <w:t>单元的</w:t>
      </w:r>
      <w:r>
        <w:t>RTC</w:t>
      </w:r>
      <w:r>
        <w:t>和备份</w:t>
      </w:r>
      <w:r>
        <w:t>RAM</w:t>
      </w:r>
      <w:r>
        <w:t>供电</w:t>
      </w:r>
      <w:r>
        <w:rPr>
          <w:rFonts w:hint="eastAsia"/>
        </w:rPr>
        <w:t>，</w:t>
      </w:r>
      <w:r>
        <w:t>当主</w:t>
      </w:r>
      <w:r>
        <w:rPr>
          <w:rFonts w:hint="eastAsia"/>
        </w:rPr>
        <w:t>电源</w:t>
      </w:r>
      <w:r>
        <w:rPr>
          <w:rFonts w:hint="eastAsia"/>
        </w:rPr>
        <w:t>VBAT</w:t>
      </w:r>
      <w:r>
        <w:rPr>
          <w:rFonts w:hint="eastAsia"/>
        </w:rPr>
        <w:t>掉电</w:t>
      </w:r>
      <w:r>
        <w:t>后，模组仍能保留部分关键的星历数据及历书，以实现热启动功能。</w:t>
      </w:r>
      <w:r>
        <w:rPr>
          <w:rFonts w:hint="eastAsia"/>
        </w:rPr>
        <w:t>V</w:t>
      </w:r>
      <w:r>
        <w:t>BACKUP</w:t>
      </w:r>
      <w:r w:rsidR="0050122A">
        <w:rPr>
          <w:rFonts w:hint="eastAsia"/>
        </w:rPr>
        <w:t>供电</w:t>
      </w:r>
      <w:r>
        <w:t>电压</w:t>
      </w:r>
      <w:r w:rsidR="0050122A">
        <w:rPr>
          <w:rFonts w:hint="eastAsia"/>
        </w:rPr>
        <w:t>为</w:t>
      </w:r>
      <w:r w:rsidR="007F68BA">
        <w:t>1.8</w:t>
      </w:r>
      <w:r>
        <w:t>V</w:t>
      </w:r>
      <w:r>
        <w:rPr>
          <w:rFonts w:hint="eastAsia"/>
        </w:rPr>
        <w:t>。</w:t>
      </w:r>
    </w:p>
    <w:p w14:paraId="6491B293" w14:textId="65DAC387" w:rsidR="00304CE9" w:rsidRDefault="00344BFA">
      <w:pPr>
        <w:pStyle w:val="20"/>
      </w:pPr>
      <w:bookmarkStart w:id="74" w:name="_Ref136529544"/>
      <w:bookmarkStart w:id="75" w:name="_Ref136529550"/>
      <w:bookmarkStart w:id="76" w:name="_Toc139025564"/>
      <w:r>
        <w:rPr>
          <w:rFonts w:hint="eastAsia"/>
          <w:lang w:eastAsia="zh-CN"/>
        </w:rPr>
        <w:t>控制</w:t>
      </w:r>
      <w:r>
        <w:rPr>
          <w:lang w:eastAsia="zh-CN"/>
        </w:rPr>
        <w:t>接口</w:t>
      </w:r>
      <w:bookmarkEnd w:id="74"/>
      <w:bookmarkEnd w:id="75"/>
      <w:bookmarkEnd w:id="76"/>
    </w:p>
    <w:p w14:paraId="447C8C24" w14:textId="77777777" w:rsidR="00304CE9" w:rsidRDefault="00304CE9">
      <w:pPr>
        <w:pStyle w:val="afc"/>
        <w:ind w:firstLineChars="0" w:firstLine="0"/>
        <w:rPr>
          <w:lang w:val="en-GB" w:eastAsia="en-US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4D122652" w14:textId="77777777">
        <w:trPr>
          <w:trHeight w:val="528"/>
        </w:trPr>
        <w:tc>
          <w:tcPr>
            <w:tcW w:w="993" w:type="dxa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top w:w="57" w:type="dxa"/>
              <w:left w:w="108" w:type="dxa"/>
              <w:bottom w:w="0" w:type="dxa"/>
              <w:right w:w="108" w:type="dxa"/>
            </w:tcMar>
          </w:tcPr>
          <w:p w14:paraId="791919A4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76E29335" wp14:editId="6D365A1A">
                  <wp:extent cx="417195" cy="358140"/>
                  <wp:effectExtent l="0" t="0" r="1905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52F99D3E" w14:textId="454AAC3C" w:rsidR="00304CE9" w:rsidRDefault="0071664E" w:rsidP="00F93AED">
            <w:pPr>
              <w:pStyle w:val="CAUTIONText"/>
              <w:spacing w:before="120" w:after="120"/>
              <w:ind w:firstLine="360"/>
            </w:pPr>
            <w:r>
              <w:t>PWRKEY_N</w:t>
            </w:r>
            <w:r w:rsidR="004D5CE0">
              <w:rPr>
                <w:rFonts w:hint="eastAsia"/>
              </w:rPr>
              <w:t>与</w:t>
            </w:r>
            <w:r w:rsidR="00506E5D">
              <w:t>PWRKEY_P</w:t>
            </w:r>
            <w:r w:rsidR="00F93AED">
              <w:rPr>
                <w:rFonts w:hint="eastAsia"/>
              </w:rPr>
              <w:t>功能二</w:t>
            </w:r>
            <w:r w:rsidR="00F93AED">
              <w:t>选</w:t>
            </w:r>
            <w:proofErr w:type="gramStart"/>
            <w:r w:rsidR="00F93AED">
              <w:t>一</w:t>
            </w:r>
            <w:proofErr w:type="gramEnd"/>
            <w:r w:rsidR="004D5CE0">
              <w:rPr>
                <w:rFonts w:hint="eastAsia"/>
              </w:rPr>
              <w:t>。</w:t>
            </w:r>
          </w:p>
        </w:tc>
      </w:tr>
    </w:tbl>
    <w:p w14:paraId="4C54E69D" w14:textId="77777777" w:rsidR="00304CE9" w:rsidRDefault="00304CE9">
      <w:pPr>
        <w:rPr>
          <w:lang w:val="en-GB"/>
        </w:rPr>
      </w:pPr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580"/>
        <w:gridCol w:w="1254"/>
        <w:gridCol w:w="710"/>
        <w:gridCol w:w="2389"/>
        <w:gridCol w:w="3479"/>
      </w:tblGrid>
      <w:tr w:rsidR="00304CE9" w14:paraId="52CA7A7C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39" w:type="pct"/>
          </w:tcPr>
          <w:p w14:paraId="701FF22B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666" w:type="pct"/>
          </w:tcPr>
          <w:p w14:paraId="149A535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377" w:type="pct"/>
          </w:tcPr>
          <w:p w14:paraId="7F7CAE16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269" w:type="pct"/>
          </w:tcPr>
          <w:p w14:paraId="6D2F6EA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848" w:type="pct"/>
          </w:tcPr>
          <w:p w14:paraId="4FB44BBD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C50C5B" w14:paraId="3AA5A6A3" w14:textId="77777777" w:rsidTr="00304CE9">
        <w:tc>
          <w:tcPr>
            <w:tcW w:w="839" w:type="pct"/>
          </w:tcPr>
          <w:p w14:paraId="3CC9C54F" w14:textId="77777777" w:rsidR="00C50C5B" w:rsidRDefault="00C50C5B" w:rsidP="007F6E5D">
            <w:pPr>
              <w:pStyle w:val="TableText"/>
            </w:pPr>
            <w:r>
              <w:t>RESET_N</w:t>
            </w:r>
          </w:p>
        </w:tc>
        <w:tc>
          <w:tcPr>
            <w:tcW w:w="666" w:type="pct"/>
          </w:tcPr>
          <w:p w14:paraId="23A32E82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32</w:t>
            </w:r>
          </w:p>
        </w:tc>
        <w:tc>
          <w:tcPr>
            <w:tcW w:w="377" w:type="pct"/>
          </w:tcPr>
          <w:p w14:paraId="463BFDA7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269" w:type="pct"/>
          </w:tcPr>
          <w:p w14:paraId="067ED400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模组开关机</w:t>
            </w:r>
            <w:r>
              <w:t>&amp;</w:t>
            </w:r>
            <w:r>
              <w:rPr>
                <w:rFonts w:hint="eastAsia"/>
              </w:rPr>
              <w:t>复位控制</w:t>
            </w:r>
          </w:p>
        </w:tc>
        <w:tc>
          <w:tcPr>
            <w:tcW w:w="1848" w:type="pct"/>
          </w:tcPr>
          <w:p w14:paraId="4A97BFCB" w14:textId="683D3A98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低脉冲触发有效。</w:t>
            </w:r>
          </w:p>
        </w:tc>
      </w:tr>
      <w:tr w:rsidR="00C50C5B" w14:paraId="20192B15" w14:textId="77777777" w:rsidTr="00304CE9">
        <w:tc>
          <w:tcPr>
            <w:tcW w:w="839" w:type="pct"/>
          </w:tcPr>
          <w:p w14:paraId="7FF69786" w14:textId="09DB2593" w:rsidR="00C50C5B" w:rsidRDefault="0071664E" w:rsidP="007F6E5D">
            <w:pPr>
              <w:pStyle w:val="TableText"/>
            </w:pPr>
            <w:r>
              <w:rPr>
                <w:rFonts w:hint="eastAsia"/>
              </w:rPr>
              <w:t>PWRKEY_N</w:t>
            </w:r>
          </w:p>
        </w:tc>
        <w:tc>
          <w:tcPr>
            <w:tcW w:w="666" w:type="pct"/>
          </w:tcPr>
          <w:p w14:paraId="321FE77E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33</w:t>
            </w:r>
          </w:p>
        </w:tc>
        <w:tc>
          <w:tcPr>
            <w:tcW w:w="377" w:type="pct"/>
          </w:tcPr>
          <w:p w14:paraId="0D009156" w14:textId="77777777" w:rsidR="00C50C5B" w:rsidRDefault="00C50C5B" w:rsidP="007F6E5D">
            <w:pPr>
              <w:pStyle w:val="TableText"/>
            </w:pPr>
            <w:r>
              <w:t>DI</w:t>
            </w:r>
          </w:p>
        </w:tc>
        <w:tc>
          <w:tcPr>
            <w:tcW w:w="1269" w:type="pct"/>
          </w:tcPr>
          <w:p w14:paraId="69D44B6F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模组开关机</w:t>
            </w:r>
            <w:r>
              <w:t>&amp;</w:t>
            </w:r>
            <w:r>
              <w:rPr>
                <w:rFonts w:hint="eastAsia"/>
              </w:rPr>
              <w:t>复位控制</w:t>
            </w:r>
          </w:p>
        </w:tc>
        <w:tc>
          <w:tcPr>
            <w:tcW w:w="1848" w:type="pct"/>
          </w:tcPr>
          <w:p w14:paraId="105ECE33" w14:textId="0FFDCFD5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低脉冲触发有效，可通过</w:t>
            </w:r>
            <w:r>
              <w:t>低脉冲</w:t>
            </w:r>
            <w:r>
              <w:rPr>
                <w:rFonts w:hint="eastAsia"/>
              </w:rPr>
              <w:t>脉宽控制模组开机</w:t>
            </w:r>
            <w:r>
              <w:t>和</w:t>
            </w:r>
            <w:r>
              <w:rPr>
                <w:rFonts w:hint="eastAsia"/>
              </w:rPr>
              <w:t>关机，默认上</w:t>
            </w:r>
            <w:r>
              <w:t>拉</w:t>
            </w:r>
            <w:r>
              <w:rPr>
                <w:rFonts w:hint="eastAsia"/>
              </w:rPr>
              <w:t>电源为</w:t>
            </w:r>
            <w:r>
              <w:rPr>
                <w:rFonts w:hint="eastAsia"/>
              </w:rPr>
              <w:t>VBAT</w:t>
            </w:r>
            <w:r>
              <w:rPr>
                <w:rFonts w:hint="eastAsia"/>
              </w:rPr>
              <w:t>。</w:t>
            </w:r>
          </w:p>
        </w:tc>
      </w:tr>
      <w:tr w:rsidR="00C50C5B" w14:paraId="553D8E93" w14:textId="77777777" w:rsidTr="00304CE9">
        <w:tc>
          <w:tcPr>
            <w:tcW w:w="839" w:type="pct"/>
          </w:tcPr>
          <w:p w14:paraId="00969315" w14:textId="0F0CB3F0" w:rsidR="00C50C5B" w:rsidRDefault="00506E5D" w:rsidP="007F6E5D">
            <w:pPr>
              <w:pStyle w:val="TableText"/>
            </w:pPr>
            <w:r>
              <w:rPr>
                <w:rFonts w:hint="eastAsia"/>
              </w:rPr>
              <w:t>PWRKEY_P</w:t>
            </w:r>
          </w:p>
        </w:tc>
        <w:tc>
          <w:tcPr>
            <w:tcW w:w="666" w:type="pct"/>
          </w:tcPr>
          <w:p w14:paraId="2B9546ED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34</w:t>
            </w:r>
          </w:p>
        </w:tc>
        <w:tc>
          <w:tcPr>
            <w:tcW w:w="377" w:type="pct"/>
          </w:tcPr>
          <w:p w14:paraId="18CEB1B7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269" w:type="pct"/>
          </w:tcPr>
          <w:p w14:paraId="4C8480A0" w14:textId="77777777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模组开机控制</w:t>
            </w:r>
          </w:p>
        </w:tc>
        <w:tc>
          <w:tcPr>
            <w:tcW w:w="1848" w:type="pct"/>
          </w:tcPr>
          <w:p w14:paraId="124752BB" w14:textId="5A08F613" w:rsidR="00C50C5B" w:rsidRDefault="00C50C5B" w:rsidP="007F6E5D">
            <w:pPr>
              <w:pStyle w:val="TableText"/>
            </w:pPr>
            <w:r>
              <w:rPr>
                <w:rFonts w:hint="eastAsia"/>
              </w:rPr>
              <w:t>高电平</w:t>
            </w:r>
            <w:r>
              <w:t>触发有效，</w:t>
            </w:r>
            <w:r w:rsidR="00A370E8">
              <w:rPr>
                <w:rFonts w:hint="eastAsia"/>
              </w:rPr>
              <w:t>不使用</w:t>
            </w:r>
            <w:r w:rsidR="00A370E8">
              <w:t>则悬空</w:t>
            </w:r>
            <w:r>
              <w:rPr>
                <w:rFonts w:hint="eastAsia"/>
              </w:rPr>
              <w:t>。</w:t>
            </w:r>
          </w:p>
        </w:tc>
      </w:tr>
    </w:tbl>
    <w:p w14:paraId="16EF273B" w14:textId="62E2B238" w:rsidR="00324FD4" w:rsidRPr="00324FD4" w:rsidRDefault="004D5CE0" w:rsidP="00020DD0">
      <w:pPr>
        <w:pStyle w:val="31"/>
      </w:pPr>
      <w:bookmarkStart w:id="77" w:name="_Toc139025565"/>
      <w:r>
        <w:t>开机</w:t>
      </w:r>
      <w:bookmarkStart w:id="78" w:name="_Toc59625054"/>
      <w:bookmarkStart w:id="79" w:name="_Toc50043858"/>
      <w:bookmarkStart w:id="80" w:name="_Toc519690656"/>
      <w:bookmarkEnd w:id="77"/>
    </w:p>
    <w:p w14:paraId="52E66544" w14:textId="77777777" w:rsidR="00324FD4" w:rsidRPr="00016BC2" w:rsidRDefault="00324FD4" w:rsidP="00020DD0">
      <w:pPr>
        <w:pStyle w:val="TableDescription"/>
      </w:pPr>
      <w:bookmarkStart w:id="81" w:name="_Toc108100828"/>
      <w:bookmarkStart w:id="82" w:name="_Toc108273370"/>
      <w:bookmarkStart w:id="83" w:name="_Toc139025483"/>
      <w:r w:rsidRPr="00016BC2">
        <w:rPr>
          <w:rFonts w:hint="eastAsia"/>
        </w:rPr>
        <w:t>模组开机功能说明</w:t>
      </w:r>
      <w:bookmarkEnd w:id="81"/>
      <w:bookmarkEnd w:id="82"/>
      <w:bookmarkEnd w:id="83"/>
    </w:p>
    <w:tbl>
      <w:tblPr>
        <w:tblStyle w:val="Table"/>
        <w:tblW w:w="5000" w:type="pct"/>
        <w:jc w:val="center"/>
        <w:tblLook w:val="04A0" w:firstRow="1" w:lastRow="0" w:firstColumn="1" w:lastColumn="0" w:noHBand="0" w:noVBand="1"/>
      </w:tblPr>
      <w:tblGrid>
        <w:gridCol w:w="1702"/>
        <w:gridCol w:w="3294"/>
        <w:gridCol w:w="4416"/>
      </w:tblGrid>
      <w:tr w:rsidR="00324FD4" w14:paraId="2286805C" w14:textId="77777777" w:rsidTr="00020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"/>
          <w:jc w:val="center"/>
        </w:trPr>
        <w:tc>
          <w:tcPr>
            <w:tcW w:w="904" w:type="pct"/>
          </w:tcPr>
          <w:p w14:paraId="190A1F6B" w14:textId="4C815C02" w:rsidR="00324FD4" w:rsidRPr="00324FD4" w:rsidRDefault="00324FD4" w:rsidP="00020DD0">
            <w:pPr>
              <w:pStyle w:val="TableHeading"/>
            </w:pPr>
            <w:r>
              <w:t>开机触发</w:t>
            </w:r>
            <w:r>
              <w:rPr>
                <w:rFonts w:hint="eastAsia"/>
              </w:rPr>
              <w:t>方式</w:t>
            </w:r>
          </w:p>
        </w:tc>
        <w:tc>
          <w:tcPr>
            <w:tcW w:w="1750" w:type="pct"/>
          </w:tcPr>
          <w:p w14:paraId="7C2AE0C9" w14:textId="51FD5D6D" w:rsidR="00324FD4" w:rsidRDefault="00324FD4" w:rsidP="00020DD0">
            <w:pPr>
              <w:pStyle w:val="TableHeading"/>
            </w:pPr>
            <w:r>
              <w:t>关机方式</w:t>
            </w:r>
          </w:p>
        </w:tc>
        <w:tc>
          <w:tcPr>
            <w:tcW w:w="2346" w:type="pct"/>
          </w:tcPr>
          <w:p w14:paraId="13FE6C1E" w14:textId="682E9E47" w:rsidR="00324FD4" w:rsidRPr="00324FD4" w:rsidRDefault="00324FD4" w:rsidP="00020DD0">
            <w:pPr>
              <w:pStyle w:val="TableHeading"/>
            </w:pPr>
            <w:r>
              <w:rPr>
                <w:rFonts w:hint="eastAsia"/>
              </w:rPr>
              <w:t>风险说明</w:t>
            </w:r>
          </w:p>
        </w:tc>
      </w:tr>
      <w:tr w:rsidR="00324FD4" w14:paraId="0229D789" w14:textId="77777777" w:rsidTr="00020DD0">
        <w:trPr>
          <w:trHeight w:val="444"/>
          <w:jc w:val="center"/>
        </w:trPr>
        <w:tc>
          <w:tcPr>
            <w:tcW w:w="904" w:type="pct"/>
          </w:tcPr>
          <w:p w14:paraId="570FE4CD" w14:textId="67E929C4" w:rsidR="00324FD4" w:rsidRDefault="00324FD4" w:rsidP="007F6E5D">
            <w:pPr>
              <w:pStyle w:val="TableText"/>
              <w:rPr>
                <w:lang w:val="de-DE" w:bidi="ar"/>
              </w:rPr>
            </w:pPr>
            <w:r>
              <w:rPr>
                <w:rFonts w:hint="eastAsia"/>
                <w:lang w:val="de-DE" w:bidi="ar"/>
              </w:rPr>
              <w:t>脉冲</w:t>
            </w:r>
            <w:r w:rsidR="00946C1A">
              <w:rPr>
                <w:rFonts w:hint="eastAsia"/>
                <w:lang w:val="de-DE" w:bidi="ar"/>
              </w:rPr>
              <w:t>控制</w:t>
            </w:r>
          </w:p>
        </w:tc>
        <w:tc>
          <w:tcPr>
            <w:tcW w:w="1750" w:type="pct"/>
          </w:tcPr>
          <w:p w14:paraId="251634D9" w14:textId="428C741B" w:rsidR="00324FD4" w:rsidRDefault="00324FD4" w:rsidP="007F6E5D">
            <w:pPr>
              <w:pStyle w:val="TableText"/>
            </w:pPr>
            <w:r>
              <w:t>外部</w:t>
            </w:r>
            <w:r>
              <w:rPr>
                <w:rFonts w:hint="eastAsia"/>
              </w:rPr>
              <w:t>M</w:t>
            </w:r>
            <w:r>
              <w:t>CU</w:t>
            </w:r>
            <w:r>
              <w:t>控制</w:t>
            </w:r>
            <w:r w:rsidR="0071664E">
              <w:t>PWRKEY_N</w:t>
            </w:r>
            <w:r w:rsidRPr="00324FD4">
              <w:rPr>
                <w:rFonts w:hint="eastAsia"/>
              </w:rPr>
              <w:t>低</w:t>
            </w:r>
            <w:r>
              <w:t>电平</w:t>
            </w:r>
            <w:r>
              <w:rPr>
                <w:rFonts w:hint="eastAsia"/>
              </w:rPr>
              <w:t>&gt;</w:t>
            </w:r>
            <w:r w:rsidRPr="00324FD4">
              <w:t>2s</w:t>
            </w:r>
            <w:r>
              <w:t>释放后关机</w:t>
            </w:r>
            <w:r>
              <w:rPr>
                <w:rFonts w:hint="eastAsia"/>
              </w:rPr>
              <w:t>。</w:t>
            </w:r>
          </w:p>
        </w:tc>
        <w:tc>
          <w:tcPr>
            <w:tcW w:w="2346" w:type="pct"/>
          </w:tcPr>
          <w:p w14:paraId="5FF62D04" w14:textId="07EAC6E6" w:rsidR="00324FD4" w:rsidRPr="008A6604" w:rsidRDefault="00FB1D47" w:rsidP="007F6E5D">
            <w:pPr>
              <w:pStyle w:val="TableText"/>
            </w:pPr>
            <w:proofErr w:type="gramStart"/>
            <w:r w:rsidRPr="00016BC2">
              <w:rPr>
                <w:rFonts w:hint="eastAsia"/>
              </w:rPr>
              <w:t>当模组正常</w:t>
            </w:r>
            <w:proofErr w:type="gramEnd"/>
            <w:r w:rsidRPr="00016BC2">
              <w:rPr>
                <w:rFonts w:hint="eastAsia"/>
              </w:rPr>
              <w:t>工作时，禁止直接切断模组电源，以避免损坏模组内部的闪存（</w:t>
            </w:r>
            <w:r w:rsidRPr="00016BC2">
              <w:rPr>
                <w:rFonts w:hint="eastAsia"/>
              </w:rPr>
              <w:t>Flash</w:t>
            </w:r>
            <w:r w:rsidRPr="00016BC2">
              <w:rPr>
                <w:rFonts w:hint="eastAsia"/>
              </w:rPr>
              <w:t>）</w:t>
            </w:r>
            <w:r>
              <w:rPr>
                <w:rFonts w:hint="eastAsia"/>
              </w:rPr>
              <w:t>。</w:t>
            </w:r>
          </w:p>
        </w:tc>
      </w:tr>
      <w:tr w:rsidR="00324FD4" w14:paraId="5188B0FD" w14:textId="77777777" w:rsidTr="00020DD0">
        <w:trPr>
          <w:trHeight w:val="13"/>
          <w:jc w:val="center"/>
        </w:trPr>
        <w:tc>
          <w:tcPr>
            <w:tcW w:w="904" w:type="pct"/>
          </w:tcPr>
          <w:p w14:paraId="1A3E5786" w14:textId="77777777" w:rsidR="00324FD4" w:rsidRDefault="00324FD4" w:rsidP="007F6E5D">
            <w:pPr>
              <w:pStyle w:val="TableText"/>
              <w:rPr>
                <w:lang w:val="de-DE" w:bidi="ar"/>
              </w:rPr>
            </w:pPr>
            <w:r>
              <w:rPr>
                <w:rFonts w:hint="eastAsia"/>
                <w:lang w:val="de-DE" w:bidi="ar"/>
              </w:rPr>
              <w:t>自动开机</w:t>
            </w:r>
          </w:p>
        </w:tc>
        <w:tc>
          <w:tcPr>
            <w:tcW w:w="1750" w:type="pct"/>
          </w:tcPr>
          <w:p w14:paraId="5D20E67B" w14:textId="77777777" w:rsidR="00324FD4" w:rsidRDefault="00324FD4" w:rsidP="007F6E5D">
            <w:pPr>
              <w:pStyle w:val="TableText"/>
            </w:pPr>
            <w:r>
              <w:t>先使用</w:t>
            </w:r>
            <w:r>
              <w:rPr>
                <w:rFonts w:hint="eastAsia"/>
              </w:rPr>
              <w:t>A</w:t>
            </w:r>
            <w:r>
              <w:t>T</w:t>
            </w:r>
            <w:r>
              <w:t>命令关机</w:t>
            </w:r>
            <w:r>
              <w:rPr>
                <w:rFonts w:hint="eastAsia"/>
              </w:rPr>
              <w:t>，</w:t>
            </w:r>
            <w:proofErr w:type="gramStart"/>
            <w:r>
              <w:t>然后给模组</w:t>
            </w:r>
            <w:proofErr w:type="gramEnd"/>
            <w:r>
              <w:t>掉电</w:t>
            </w:r>
            <w:r>
              <w:rPr>
                <w:rFonts w:hint="eastAsia"/>
              </w:rPr>
              <w:t>。</w:t>
            </w:r>
          </w:p>
        </w:tc>
        <w:tc>
          <w:tcPr>
            <w:tcW w:w="2346" w:type="pct"/>
          </w:tcPr>
          <w:p w14:paraId="206B5AD7" w14:textId="46CE6005" w:rsidR="00324FD4" w:rsidRPr="008C33C9" w:rsidRDefault="00324FD4" w:rsidP="007F6E5D">
            <w:pPr>
              <w:pStyle w:val="TableText"/>
              <w:rPr>
                <w:color w:val="FF0000"/>
              </w:rPr>
            </w:pPr>
            <w:r w:rsidRPr="00016BC2">
              <w:rPr>
                <w:rFonts w:hint="eastAsia"/>
              </w:rPr>
              <w:t>使用</w:t>
            </w:r>
            <w:r w:rsidRPr="00016BC2">
              <w:rPr>
                <w:rFonts w:hint="eastAsia"/>
              </w:rPr>
              <w:t>A</w:t>
            </w:r>
            <w:r w:rsidRPr="00016BC2">
              <w:t>T</w:t>
            </w:r>
            <w:r w:rsidRPr="00016BC2">
              <w:rPr>
                <w:rFonts w:hint="eastAsia"/>
              </w:rPr>
              <w:t>命令</w:t>
            </w:r>
            <w:r w:rsidRPr="00016BC2">
              <w:t>实现模组关机</w:t>
            </w:r>
            <w:r w:rsidRPr="00016BC2">
              <w:rPr>
                <w:rFonts w:hint="eastAsia"/>
              </w:rPr>
              <w:t>，</w:t>
            </w:r>
            <w:proofErr w:type="gramStart"/>
            <w:r w:rsidR="00FE0BA6">
              <w:rPr>
                <w:rFonts w:hint="eastAsia"/>
              </w:rPr>
              <w:t>需要</w:t>
            </w:r>
            <w:r w:rsidR="00FE0BA6">
              <w:t>给模组</w:t>
            </w:r>
            <w:proofErr w:type="gramEnd"/>
            <w:r w:rsidR="00FE0BA6">
              <w:t>掉电，</w:t>
            </w:r>
            <w:r w:rsidR="00FE0BA6">
              <w:rPr>
                <w:rFonts w:hint="eastAsia"/>
              </w:rPr>
              <w:t>否则</w:t>
            </w:r>
            <w:r w:rsidR="007F05A8">
              <w:t>模组关机后</w:t>
            </w:r>
            <w:r w:rsidRPr="00016BC2">
              <w:t>会再次开机</w:t>
            </w:r>
            <w:r w:rsidRPr="00016BC2">
              <w:rPr>
                <w:rFonts w:hint="eastAsia"/>
              </w:rPr>
              <w:t>。</w:t>
            </w:r>
          </w:p>
        </w:tc>
      </w:tr>
    </w:tbl>
    <w:p w14:paraId="032F3887" w14:textId="77777777" w:rsidR="003726CA" w:rsidRDefault="003726CA" w:rsidP="00020DD0">
      <w:pPr>
        <w:pStyle w:val="afc"/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726CA" w:rsidRPr="00674958" w14:paraId="75F87937" w14:textId="77777777" w:rsidTr="009B28C2">
        <w:trPr>
          <w:trHeight w:val="26"/>
        </w:trPr>
        <w:tc>
          <w:tcPr>
            <w:tcW w:w="993" w:type="dxa"/>
            <w:tcMar>
              <w:top w:w="57" w:type="dxa"/>
            </w:tcMar>
          </w:tcPr>
          <w:p w14:paraId="192F70BE" w14:textId="77777777" w:rsidR="003726CA" w:rsidRPr="00425DDA" w:rsidRDefault="003726CA" w:rsidP="007F6E5D">
            <w:pPr>
              <w:pStyle w:val="TableText"/>
            </w:pPr>
            <w:r w:rsidRPr="00425DDA">
              <w:rPr>
                <w:noProof/>
              </w:rPr>
              <w:lastRenderedPageBreak/>
              <w:drawing>
                <wp:inline distT="0" distB="0" distL="0" distR="0" wp14:anchorId="584F264B" wp14:editId="6F7CFA10">
                  <wp:extent cx="418469" cy="360000"/>
                  <wp:effectExtent l="0" t="0" r="635" b="2540"/>
                  <wp:docPr id="11" name="图片 11" descr="图标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标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4C04FA05" w14:textId="61E1EC5F" w:rsidR="003726CA" w:rsidRPr="009159B6" w:rsidRDefault="003726CA" w:rsidP="009B28C2">
            <w:pPr>
              <w:pStyle w:val="NotesText"/>
              <w:spacing w:before="120" w:after="120"/>
              <w:ind w:firstLine="360"/>
            </w:pPr>
            <w:r>
              <w:rPr>
                <w:rFonts w:hint="eastAsia"/>
              </w:rPr>
              <w:t>在控制</w:t>
            </w:r>
            <w:r w:rsidR="0071664E">
              <w:t>PWRKEY_N</w:t>
            </w:r>
            <w:r>
              <w:rPr>
                <w:rFonts w:hint="eastAsia"/>
              </w:rPr>
              <w:t>之前，需确保</w:t>
            </w:r>
            <w:r>
              <w:t>VBAT</w:t>
            </w:r>
            <w:r>
              <w:rPr>
                <w:rFonts w:hint="eastAsia"/>
              </w:rPr>
              <w:t>电压已经稳定。建议在</w:t>
            </w:r>
            <w:r>
              <w:t>VBAT</w:t>
            </w:r>
            <w:r>
              <w:rPr>
                <w:rFonts w:hint="eastAsia"/>
              </w:rPr>
              <w:t>供电电压</w:t>
            </w:r>
            <w:r>
              <w:t>稳定</w:t>
            </w:r>
            <w:r>
              <w:rPr>
                <w:rFonts w:hint="eastAsia"/>
              </w:rPr>
              <w:t>后的</w:t>
            </w:r>
            <w:r>
              <w:t>50ms</w:t>
            </w:r>
            <w:r>
              <w:rPr>
                <w:rFonts w:hint="eastAsia"/>
              </w:rPr>
              <w:t>之后再执行控制</w:t>
            </w:r>
            <w:r w:rsidR="0071664E">
              <w:t>PWRKEY_N</w:t>
            </w:r>
            <w:r>
              <w:rPr>
                <w:rFonts w:hint="eastAsia"/>
              </w:rPr>
              <w:t>的操作。</w:t>
            </w:r>
          </w:p>
        </w:tc>
      </w:tr>
    </w:tbl>
    <w:p w14:paraId="0BCE98DC" w14:textId="6A785126" w:rsidR="007A779C" w:rsidRDefault="00000000" w:rsidP="00020DD0">
      <w:pPr>
        <w:pStyle w:val="afc"/>
      </w:pPr>
      <w:sdt>
        <w:sdtPr>
          <w:rPr>
            <w:rFonts w:hint="eastAsia"/>
          </w:rPr>
          <w:alias w:val="关键词"/>
          <w:tag w:val=""/>
          <w:id w:val="-249824049"/>
          <w:placeholder>
            <w:docPart w:val="1088932ECF2C488784ECFD176752CA31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7A779C">
        <w:rPr>
          <w:rFonts w:hint="eastAsia"/>
        </w:rPr>
        <w:t>模组</w:t>
      </w:r>
      <w:r w:rsidR="007A779C">
        <w:t>支持</w:t>
      </w:r>
      <w:r w:rsidR="007A779C">
        <w:rPr>
          <w:rFonts w:hint="eastAsia"/>
        </w:rPr>
        <w:t>以下</w:t>
      </w:r>
      <w:r w:rsidR="007A779C">
        <w:t>开机方式：</w:t>
      </w:r>
    </w:p>
    <w:p w14:paraId="0FCADC6F" w14:textId="6BB8A969" w:rsidR="007A779C" w:rsidRDefault="007A779C" w:rsidP="002F7D58">
      <w:pPr>
        <w:pStyle w:val="ItemList"/>
      </w:pPr>
      <w:r>
        <w:rPr>
          <w:rFonts w:hint="eastAsia"/>
        </w:rPr>
        <w:t>脉冲控制</w:t>
      </w:r>
      <w:r>
        <w:t>模组开机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_Ref104278438 \r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5-4</w:t>
      </w:r>
      <w:r>
        <w:fldChar w:fldCharType="end"/>
      </w:r>
      <w:r>
        <w:rPr>
          <w:rFonts w:hint="eastAsia"/>
        </w:rPr>
        <w:t>所示</w:t>
      </w:r>
      <w:r>
        <w:t>。</w:t>
      </w:r>
    </w:p>
    <w:p w14:paraId="74773DC0" w14:textId="378D6C95" w:rsidR="007A779C" w:rsidRDefault="007A779C" w:rsidP="002F7D58">
      <w:pPr>
        <w:pStyle w:val="ItemList"/>
      </w:pPr>
      <w:r>
        <w:rPr>
          <w:rFonts w:hint="eastAsia"/>
        </w:rPr>
        <w:t>上</w:t>
      </w:r>
      <w:r>
        <w:t>电自动开机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_Ref104278967 \r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5-5</w:t>
      </w:r>
      <w:r>
        <w:fldChar w:fldCharType="end"/>
      </w:r>
      <w:r>
        <w:rPr>
          <w:rFonts w:hint="eastAsia"/>
        </w:rPr>
        <w:t>所示</w:t>
      </w:r>
      <w:r>
        <w:t>。</w:t>
      </w:r>
    </w:p>
    <w:p w14:paraId="1D88EE21" w14:textId="77777777" w:rsidR="007A779C" w:rsidRPr="00E722A6" w:rsidRDefault="007A779C" w:rsidP="00020DD0">
      <w:pPr>
        <w:pStyle w:val="BlockLabel"/>
        <w:rPr>
          <w:noProof/>
        </w:rPr>
      </w:pPr>
      <w:r w:rsidRPr="00E722A6">
        <w:rPr>
          <w:rFonts w:hint="eastAsia"/>
          <w:noProof/>
        </w:rPr>
        <w:t>脉冲</w:t>
      </w:r>
      <w:r w:rsidRPr="00E722A6">
        <w:rPr>
          <w:noProof/>
        </w:rPr>
        <w:t>控制模组开机</w:t>
      </w:r>
    </w:p>
    <w:p w14:paraId="292439BD" w14:textId="17902F97" w:rsidR="007A779C" w:rsidRPr="00925347" w:rsidRDefault="007A779C" w:rsidP="003726CA">
      <w:pPr>
        <w:pStyle w:val="afc"/>
        <w:rPr>
          <w:lang w:val="x-none" w:eastAsia="x-none"/>
        </w:rPr>
      </w:pPr>
      <w:r>
        <w:rPr>
          <w:rFonts w:hint="eastAsia"/>
        </w:rPr>
        <w:t>模组在关机状态下</w:t>
      </w:r>
      <w:r>
        <w:t>，</w:t>
      </w:r>
      <w:r w:rsidR="0071664E">
        <w:t>PWRKEY_N</w:t>
      </w:r>
      <w:r>
        <w:rPr>
          <w:rFonts w:hint="eastAsia"/>
        </w:rPr>
        <w:t>管脚输入大于</w:t>
      </w:r>
      <w:r>
        <w:t>0.5s</w:t>
      </w:r>
      <w:r>
        <w:rPr>
          <w:rFonts w:hint="eastAsia"/>
        </w:rPr>
        <w:t>且小于</w:t>
      </w:r>
      <w:r>
        <w:rPr>
          <w:rFonts w:hint="eastAsia"/>
        </w:rPr>
        <w:t>2</w:t>
      </w:r>
      <w:r>
        <w:t>s</w:t>
      </w:r>
      <w:r>
        <w:rPr>
          <w:rFonts w:hint="eastAsia"/>
        </w:rPr>
        <w:t>的低电平脉冲信号可触发模组开机</w:t>
      </w:r>
      <w:r>
        <w:t>。</w:t>
      </w:r>
      <w:r w:rsidR="0071664E">
        <w:rPr>
          <w:rStyle w:val="2Char2"/>
          <w:rFonts w:hint="eastAsia"/>
        </w:rPr>
        <w:t>PWRKEY_N</w:t>
      </w:r>
      <w:r w:rsidRPr="00041EBC">
        <w:rPr>
          <w:rStyle w:val="2Char2"/>
          <w:rFonts w:hint="eastAsia"/>
        </w:rPr>
        <w:t>开机参考设计如下：</w:t>
      </w:r>
    </w:p>
    <w:p w14:paraId="6DC7C1A7" w14:textId="740CE8CD" w:rsidR="007A779C" w:rsidRPr="00E35506" w:rsidRDefault="007A779C" w:rsidP="00020DD0">
      <w:pPr>
        <w:pStyle w:val="FigureDescription"/>
      </w:pPr>
      <w:bookmarkStart w:id="84" w:name="_Toc59624732"/>
      <w:bookmarkStart w:id="85" w:name="_Ref90543907"/>
      <w:bookmarkStart w:id="86" w:name="_Ref104278438"/>
      <w:bookmarkStart w:id="87" w:name="_Ref104301664"/>
      <w:bookmarkStart w:id="88" w:name="_Ref104301746"/>
      <w:bookmarkStart w:id="89" w:name="_Toc139025500"/>
      <w:r>
        <w:rPr>
          <w:rFonts w:hint="eastAsia"/>
        </w:rPr>
        <w:t>脉冲控制</w:t>
      </w:r>
      <w:r>
        <w:t>模组</w:t>
      </w:r>
      <w:r w:rsidRPr="009D108F">
        <w:rPr>
          <w:rFonts w:hint="eastAsia"/>
        </w:rPr>
        <w:t>开机</w:t>
      </w:r>
      <w:bookmarkEnd w:id="84"/>
      <w:bookmarkEnd w:id="85"/>
      <w:bookmarkEnd w:id="86"/>
      <w:bookmarkEnd w:id="87"/>
      <w:bookmarkEnd w:id="88"/>
      <w:bookmarkEnd w:id="89"/>
    </w:p>
    <w:p w14:paraId="235D1423" w14:textId="441B02A8" w:rsidR="007A779C" w:rsidRDefault="00F10261" w:rsidP="003726CA">
      <w:pPr>
        <w:pStyle w:val="Figure"/>
      </w:pPr>
      <w:r>
        <w:rPr>
          <w:noProof/>
        </w:rPr>
        <w:drawing>
          <wp:inline distT="0" distB="0" distL="0" distR="0" wp14:anchorId="5B41B601" wp14:editId="02F02F71">
            <wp:extent cx="4324595" cy="216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459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C695" w14:textId="77777777" w:rsidR="002F7D58" w:rsidRPr="002F7D58" w:rsidRDefault="002F7D58" w:rsidP="002F7D58">
      <w:pPr>
        <w:pStyle w:val="afc"/>
        <w:rPr>
          <w:rFonts w:hint="eastAsia"/>
        </w:rPr>
      </w:pPr>
    </w:p>
    <w:p w14:paraId="06125CCD" w14:textId="77777777" w:rsidR="007A779C" w:rsidRPr="00E722A6" w:rsidRDefault="007A779C" w:rsidP="00020DD0">
      <w:pPr>
        <w:pStyle w:val="BlockLabel"/>
        <w:rPr>
          <w:noProof/>
        </w:rPr>
      </w:pPr>
      <w:r w:rsidRPr="00E722A6">
        <w:rPr>
          <w:rFonts w:hint="eastAsia"/>
          <w:noProof/>
        </w:rPr>
        <w:t>上</w:t>
      </w:r>
      <w:r w:rsidRPr="00E722A6">
        <w:rPr>
          <w:noProof/>
        </w:rPr>
        <w:t>电自动开机</w:t>
      </w:r>
    </w:p>
    <w:p w14:paraId="06CC4A66" w14:textId="62BFCDF7" w:rsidR="007A779C" w:rsidRPr="007E1637" w:rsidRDefault="00506E5D" w:rsidP="003726CA">
      <w:pPr>
        <w:pStyle w:val="afc"/>
      </w:pPr>
      <w:r>
        <w:rPr>
          <w:rFonts w:hint="eastAsia"/>
        </w:rPr>
        <w:t>PWRKEY_P</w:t>
      </w:r>
      <w:r w:rsidR="007A779C">
        <w:t>为高电平开机管脚</w:t>
      </w:r>
      <w:r w:rsidR="007A779C">
        <w:rPr>
          <w:rFonts w:hint="eastAsia"/>
        </w:rPr>
        <w:t>。</w:t>
      </w:r>
      <w:r w:rsidR="007A779C">
        <w:t>将</w:t>
      </w:r>
      <w:r>
        <w:rPr>
          <w:rFonts w:hint="eastAsia"/>
        </w:rPr>
        <w:t>PWRKEY_P</w:t>
      </w:r>
      <w:r w:rsidR="007A779C" w:rsidRPr="00041EBC">
        <w:t>管脚</w:t>
      </w:r>
      <w:r w:rsidR="007A779C">
        <w:t>上拉至</w:t>
      </w:r>
      <w:r w:rsidR="007A779C">
        <w:rPr>
          <w:rFonts w:hint="eastAsia"/>
        </w:rPr>
        <w:t>V</w:t>
      </w:r>
      <w:r w:rsidR="007A779C">
        <w:t>BAT</w:t>
      </w:r>
      <w:r w:rsidR="007A779C" w:rsidRPr="00041EBC">
        <w:rPr>
          <w:rFonts w:hint="eastAsia"/>
        </w:rPr>
        <w:t>，</w:t>
      </w:r>
      <w:r w:rsidR="007A779C">
        <w:t>模组</w:t>
      </w:r>
      <w:r w:rsidR="007A779C" w:rsidRPr="00041EBC">
        <w:t>上电自动开</w:t>
      </w:r>
      <w:r w:rsidR="007A779C">
        <w:rPr>
          <w:rFonts w:hint="eastAsia"/>
        </w:rPr>
        <w:t>机。</w:t>
      </w:r>
      <w:r>
        <w:t>PWRKEY_P</w:t>
      </w:r>
      <w:r w:rsidR="007A779C" w:rsidRPr="00003086">
        <w:rPr>
          <w:rFonts w:hint="eastAsia"/>
        </w:rPr>
        <w:t>开机参考设计如下：</w:t>
      </w:r>
    </w:p>
    <w:p w14:paraId="664EE160" w14:textId="77777777" w:rsidR="007A779C" w:rsidRPr="00C0604F" w:rsidRDefault="007A779C" w:rsidP="007A779C">
      <w:pPr>
        <w:pStyle w:val="FigureDescription"/>
        <w:rPr>
          <w:color w:val="000000" w:themeColor="text1"/>
        </w:rPr>
      </w:pPr>
      <w:bookmarkStart w:id="90" w:name="_Ref104278967"/>
      <w:bookmarkStart w:id="91" w:name="_Toc139025501"/>
      <w:r w:rsidRPr="00C0604F">
        <w:rPr>
          <w:rFonts w:hint="eastAsia"/>
          <w:color w:val="000000" w:themeColor="text1"/>
        </w:rPr>
        <w:lastRenderedPageBreak/>
        <w:t>上电自动开机参考设计</w:t>
      </w:r>
      <w:bookmarkEnd w:id="90"/>
      <w:bookmarkEnd w:id="91"/>
    </w:p>
    <w:p w14:paraId="7B291429" w14:textId="60CA06FA" w:rsidR="007A779C" w:rsidRDefault="00CA5B2C" w:rsidP="00020DD0">
      <w:pPr>
        <w:pStyle w:val="Figure"/>
      </w:pPr>
      <w:r>
        <w:rPr>
          <w:noProof/>
        </w:rPr>
        <w:drawing>
          <wp:inline distT="0" distB="0" distL="0" distR="0" wp14:anchorId="417A7E82" wp14:editId="1B381C7F">
            <wp:extent cx="1699726" cy="216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972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F0E" w14:textId="77777777" w:rsidR="002F7D58" w:rsidRPr="002F7D58" w:rsidRDefault="002F7D58" w:rsidP="002F7D58">
      <w:pPr>
        <w:pStyle w:val="afc"/>
        <w:rPr>
          <w:rFonts w:hint="eastAsia"/>
        </w:rPr>
      </w:pPr>
    </w:p>
    <w:p w14:paraId="71F7657F" w14:textId="77777777" w:rsidR="007A779C" w:rsidRPr="00E722A6" w:rsidRDefault="007A779C" w:rsidP="007A779C">
      <w:pPr>
        <w:pStyle w:val="BlockLabel"/>
        <w:rPr>
          <w:noProof/>
        </w:rPr>
      </w:pPr>
      <w:r w:rsidRPr="00E722A6">
        <w:rPr>
          <w:rFonts w:hint="eastAsia"/>
          <w:noProof/>
        </w:rPr>
        <w:t>开机流程</w:t>
      </w:r>
    </w:p>
    <w:p w14:paraId="3AFDBC09" w14:textId="66F6840C" w:rsidR="007A779C" w:rsidRPr="009D108F" w:rsidRDefault="007A779C" w:rsidP="00020DD0">
      <w:pPr>
        <w:pStyle w:val="afc"/>
      </w:pPr>
      <w:r>
        <w:rPr>
          <w:rFonts w:hint="eastAsia"/>
        </w:rPr>
        <w:t>开机</w:t>
      </w:r>
      <w:r>
        <w:t>时间</w:t>
      </w:r>
      <w:r>
        <w:rPr>
          <w:rFonts w:hint="eastAsia"/>
        </w:rPr>
        <w:t>≥</w:t>
      </w:r>
      <w:r w:rsidR="00E271E1">
        <w:rPr>
          <w:rFonts w:hint="eastAsia"/>
        </w:rPr>
        <w:t>10</w:t>
      </w:r>
      <w:r>
        <w:t>s</w:t>
      </w:r>
      <w:r>
        <w:rPr>
          <w:rFonts w:hint="eastAsia"/>
        </w:rPr>
        <w:t>。开机时序见下图：</w:t>
      </w:r>
    </w:p>
    <w:p w14:paraId="33238BB3" w14:textId="078359C6" w:rsidR="007A779C" w:rsidRPr="009D108F" w:rsidRDefault="0071664E" w:rsidP="007A779C">
      <w:pPr>
        <w:pStyle w:val="FigureDescription"/>
        <w:rPr>
          <w:color w:val="000000" w:themeColor="text1"/>
        </w:rPr>
      </w:pPr>
      <w:bookmarkStart w:id="92" w:name="_Toc59624734"/>
      <w:bookmarkStart w:id="93" w:name="_Toc139025502"/>
      <w:r>
        <w:rPr>
          <w:rFonts w:hint="eastAsia"/>
          <w:color w:val="000000" w:themeColor="text1"/>
        </w:rPr>
        <w:t>PWRKEY_N</w:t>
      </w:r>
      <w:r w:rsidR="007A779C">
        <w:rPr>
          <w:rFonts w:hint="eastAsia"/>
          <w:color w:val="000000" w:themeColor="text1"/>
        </w:rPr>
        <w:t>开机时序图</w:t>
      </w:r>
      <w:bookmarkEnd w:id="92"/>
      <w:bookmarkEnd w:id="93"/>
    </w:p>
    <w:p w14:paraId="75B3111D" w14:textId="77777777" w:rsidR="007A779C" w:rsidRDefault="00AF5783" w:rsidP="002F7D58">
      <w:pPr>
        <w:pStyle w:val="Figure"/>
      </w:pPr>
      <w:r>
        <w:object w:dxaOrig="9675" w:dyaOrig="5130" w14:anchorId="430B2930">
          <v:shape id="_x0000_i1028" type="#_x0000_t75" style="width:470.2pt;height:249.05pt" o:ole="">
            <v:imagedata r:id="rId44" o:title=""/>
          </v:shape>
          <o:OLEObject Type="Embed" ProgID="Visio.Drawing.15" ShapeID="_x0000_i1028" DrawAspect="Content" ObjectID="_1749638527" r:id="rId45"/>
        </w:object>
      </w:r>
    </w:p>
    <w:p w14:paraId="71A4837D" w14:textId="77777777" w:rsidR="007A779C" w:rsidRDefault="007A779C" w:rsidP="007A779C">
      <w:pPr>
        <w:pStyle w:val="afc"/>
        <w:ind w:firstLineChars="0" w:firstLine="0"/>
      </w:pPr>
    </w:p>
    <w:p w14:paraId="4F553949" w14:textId="086BA532" w:rsidR="007A779C" w:rsidRPr="009D108F" w:rsidRDefault="00506E5D" w:rsidP="007A779C">
      <w:pPr>
        <w:pStyle w:val="FigureDescription"/>
        <w:rPr>
          <w:color w:val="000000" w:themeColor="text1"/>
        </w:rPr>
      </w:pPr>
      <w:bookmarkStart w:id="94" w:name="_Toc139025503"/>
      <w:r>
        <w:rPr>
          <w:rFonts w:hint="eastAsia"/>
          <w:color w:val="000000" w:themeColor="text1"/>
        </w:rPr>
        <w:lastRenderedPageBreak/>
        <w:t>PWRKEY_P</w:t>
      </w:r>
      <w:r w:rsidR="007A779C">
        <w:rPr>
          <w:rFonts w:hint="eastAsia"/>
          <w:color w:val="000000" w:themeColor="text1"/>
        </w:rPr>
        <w:t>开机时序图</w:t>
      </w:r>
      <w:bookmarkEnd w:id="94"/>
    </w:p>
    <w:p w14:paraId="13838E7F" w14:textId="49CFE25F" w:rsidR="007A779C" w:rsidRDefault="00AF5783" w:rsidP="00020DD0">
      <w:pPr>
        <w:pStyle w:val="Figure"/>
      </w:pPr>
      <w:r>
        <w:object w:dxaOrig="9645" w:dyaOrig="5085" w14:anchorId="1E37FE4A">
          <v:shape id="_x0000_i1029" type="#_x0000_t75" style="width:470.2pt;height:248.15pt" o:ole="">
            <v:imagedata r:id="rId46" o:title=""/>
          </v:shape>
          <o:OLEObject Type="Embed" ProgID="Visio.Drawing.15" ShapeID="_x0000_i1029" DrawAspect="Content" ObjectID="_1749638528" r:id="rId47"/>
        </w:object>
      </w:r>
    </w:p>
    <w:p w14:paraId="472C27CF" w14:textId="77777777" w:rsidR="00020DD0" w:rsidRPr="00020DD0" w:rsidRDefault="00020DD0" w:rsidP="00020DD0">
      <w:pPr>
        <w:pStyle w:val="afc"/>
      </w:pPr>
    </w:p>
    <w:tbl>
      <w:tblPr>
        <w:tblW w:w="0" w:type="auto"/>
        <w:tblBorders>
          <w:top w:val="single" w:sz="2" w:space="0" w:color="7E7E7E"/>
          <w:bottom w:val="single" w:sz="2" w:space="0" w:color="7E7E7E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8409"/>
      </w:tblGrid>
      <w:tr w:rsidR="007A779C" w:rsidRPr="009D108F" w14:paraId="6B573D58" w14:textId="77777777" w:rsidTr="00052679">
        <w:trPr>
          <w:trHeight w:val="528"/>
        </w:trPr>
        <w:tc>
          <w:tcPr>
            <w:tcW w:w="993" w:type="dxa"/>
            <w:shd w:val="clear" w:color="auto" w:fill="auto"/>
            <w:tcMar>
              <w:top w:w="57" w:type="dxa"/>
            </w:tcMar>
          </w:tcPr>
          <w:p w14:paraId="124E0606" w14:textId="77777777" w:rsidR="007A779C" w:rsidRPr="009D108F" w:rsidRDefault="007A779C" w:rsidP="007F6E5D">
            <w:pPr>
              <w:pStyle w:val="TableText"/>
            </w:pPr>
            <w:r w:rsidRPr="009D108F">
              <w:rPr>
                <w:noProof/>
              </w:rPr>
              <w:drawing>
                <wp:inline distT="0" distB="0" distL="0" distR="0" wp14:anchorId="65232D47" wp14:editId="118CF92D">
                  <wp:extent cx="441960" cy="359410"/>
                  <wp:effectExtent l="0" t="0" r="0" b="0"/>
                  <wp:docPr id="2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  <w:shd w:val="clear" w:color="auto" w:fill="auto"/>
          </w:tcPr>
          <w:p w14:paraId="5649E15B" w14:textId="41A0189D" w:rsidR="007A779C" w:rsidRPr="00AD0C31" w:rsidRDefault="007A779C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模组</w:t>
            </w:r>
            <w:r w:rsidRPr="007C698D">
              <w:rPr>
                <w:rFonts w:hint="eastAsia"/>
              </w:rPr>
              <w:t>在</w:t>
            </w:r>
            <w:r>
              <w:rPr>
                <w:rFonts w:hint="eastAsia"/>
              </w:rPr>
              <w:t>触发</w:t>
            </w:r>
            <w:r w:rsidRPr="007C698D">
              <w:rPr>
                <w:rFonts w:hint="eastAsia"/>
              </w:rPr>
              <w:t>开机后需要初始化，</w:t>
            </w:r>
            <w:r w:rsidRPr="009D108F">
              <w:rPr>
                <w:rFonts w:hint="eastAsia"/>
              </w:rPr>
              <w:t xml:space="preserve"> VDD_1P8</w:t>
            </w:r>
            <w:r>
              <w:rPr>
                <w:rFonts w:hint="eastAsia"/>
              </w:rPr>
              <w:t>有</w:t>
            </w:r>
            <w:r w:rsidRPr="009D108F">
              <w:rPr>
                <w:rFonts w:hint="eastAsia"/>
              </w:rPr>
              <w:t>电压输出时，串口</w:t>
            </w:r>
            <w:r>
              <w:rPr>
                <w:rFonts w:hint="eastAsia"/>
              </w:rPr>
              <w:t>开机流程还未完成，</w:t>
            </w:r>
            <w:r w:rsidRPr="009D108F">
              <w:rPr>
                <w:rFonts w:hint="eastAsia"/>
              </w:rPr>
              <w:t>无法正常通信。</w:t>
            </w:r>
            <w:r>
              <w:rPr>
                <w:rFonts w:hint="eastAsia"/>
              </w:rPr>
              <w:t>开机</w:t>
            </w:r>
            <w:r>
              <w:t>时间</w:t>
            </w:r>
            <w:proofErr w:type="gramStart"/>
            <w:r>
              <w:rPr>
                <w:rFonts w:hint="eastAsia"/>
              </w:rPr>
              <w:t>因</w:t>
            </w:r>
            <w:r w:rsidR="00185123">
              <w:t>模组软件</w:t>
            </w:r>
            <w:proofErr w:type="gramEnd"/>
            <w:r w:rsidR="00185123">
              <w:rPr>
                <w:rFonts w:hint="eastAsia"/>
              </w:rPr>
              <w:t>差异</w:t>
            </w:r>
            <w:r w:rsidR="00F1172C">
              <w:t>会</w:t>
            </w:r>
            <w:r>
              <w:t>有不同</w:t>
            </w:r>
            <w:r>
              <w:rPr>
                <w:rFonts w:hint="eastAsia"/>
              </w:rPr>
              <w:t>。</w:t>
            </w:r>
          </w:p>
        </w:tc>
      </w:tr>
    </w:tbl>
    <w:p w14:paraId="0450D76F" w14:textId="2DDBF931" w:rsidR="007A779C" w:rsidRDefault="007A779C" w:rsidP="00020DD0">
      <w:pPr>
        <w:pStyle w:val="31"/>
        <w:rPr>
          <w:lang w:val="en-GB"/>
        </w:rPr>
      </w:pPr>
      <w:bookmarkStart w:id="95" w:name="_Toc59193709"/>
      <w:bookmarkStart w:id="96" w:name="_Toc59194573"/>
      <w:bookmarkStart w:id="97" w:name="_Toc59195382"/>
      <w:bookmarkStart w:id="98" w:name="_Toc59193710"/>
      <w:bookmarkStart w:id="99" w:name="_Toc59194574"/>
      <w:bookmarkStart w:id="100" w:name="_Toc59195383"/>
      <w:bookmarkStart w:id="101" w:name="_Toc59193711"/>
      <w:bookmarkStart w:id="102" w:name="_Toc59194575"/>
      <w:bookmarkStart w:id="103" w:name="_Toc59195384"/>
      <w:bookmarkStart w:id="104" w:name="_Toc59193712"/>
      <w:bookmarkStart w:id="105" w:name="_Toc59194576"/>
      <w:bookmarkStart w:id="106" w:name="_Toc59195385"/>
      <w:bookmarkStart w:id="107" w:name="_Toc59193713"/>
      <w:bookmarkStart w:id="108" w:name="_Toc59194577"/>
      <w:bookmarkStart w:id="109" w:name="_Toc59195386"/>
      <w:bookmarkStart w:id="110" w:name="_Toc139025566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>
        <w:rPr>
          <w:rFonts w:hint="eastAsia"/>
          <w:lang w:val="en-GB"/>
        </w:rPr>
        <w:t>关机</w:t>
      </w:r>
      <w:bookmarkEnd w:id="110"/>
    </w:p>
    <w:p w14:paraId="2C65766C" w14:textId="77777777" w:rsidR="007A779C" w:rsidRDefault="007A779C" w:rsidP="007A779C">
      <w:pPr>
        <w:pStyle w:val="afc"/>
        <w:ind w:firstLineChars="0" w:firstLine="0"/>
        <w:rPr>
          <w:lang w:val="en-GB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7A779C" w:rsidRPr="00674958" w14:paraId="646788C6" w14:textId="77777777" w:rsidTr="00052679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4B7CD072" w14:textId="77777777" w:rsidR="007A779C" w:rsidRPr="00425DDA" w:rsidRDefault="007A779C" w:rsidP="007F6E5D">
            <w:pPr>
              <w:pStyle w:val="TableText"/>
            </w:pPr>
            <w:r w:rsidRPr="00425DDA">
              <w:rPr>
                <w:noProof/>
              </w:rPr>
              <w:drawing>
                <wp:inline distT="0" distB="0" distL="0" distR="0" wp14:anchorId="683FFAE7" wp14:editId="79895BA9">
                  <wp:extent cx="418469" cy="360000"/>
                  <wp:effectExtent l="0" t="0" r="635" b="254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0E557CA2" w14:textId="1F05D70C" w:rsidR="007A779C" w:rsidRDefault="007A779C" w:rsidP="00532D75">
            <w:pPr>
              <w:pStyle w:val="CAUTIONText"/>
              <w:spacing w:before="120" w:after="120"/>
              <w:ind w:firstLine="360"/>
            </w:pPr>
            <w:proofErr w:type="gramStart"/>
            <w:r>
              <w:rPr>
                <w:rFonts w:hint="eastAsia"/>
              </w:rPr>
              <w:t>当模组</w:t>
            </w:r>
            <w:r w:rsidR="00C93F0E">
              <w:rPr>
                <w:rFonts w:hint="eastAsia"/>
              </w:rPr>
              <w:t>正常</w:t>
            </w:r>
            <w:proofErr w:type="gramEnd"/>
            <w:r w:rsidR="00C93F0E">
              <w:rPr>
                <w:rFonts w:hint="eastAsia"/>
              </w:rPr>
              <w:t>工作时，禁止直接切断模组电源，以避免损坏模组</w:t>
            </w:r>
            <w:r w:rsidRPr="00E144EA">
              <w:rPr>
                <w:rFonts w:hint="eastAsia"/>
              </w:rPr>
              <w:t>内部的闪存（</w:t>
            </w:r>
            <w:r w:rsidRPr="00E144EA">
              <w:rPr>
                <w:rFonts w:hint="eastAsia"/>
              </w:rPr>
              <w:t>Flash</w:t>
            </w:r>
            <w:r w:rsidRPr="00E144EA">
              <w:rPr>
                <w:rFonts w:hint="eastAsia"/>
              </w:rPr>
              <w:t>）。建议先通过</w:t>
            </w:r>
            <w:r w:rsidR="00506E5D">
              <w:rPr>
                <w:rFonts w:hint="eastAsia"/>
              </w:rPr>
              <w:t>PWRKEY_P</w:t>
            </w:r>
            <w:r w:rsidRPr="00E144EA">
              <w:rPr>
                <w:rFonts w:hint="eastAsia"/>
              </w:rPr>
              <w:t> </w:t>
            </w:r>
            <w:r>
              <w:rPr>
                <w:rFonts w:hint="eastAsia"/>
              </w:rPr>
              <w:t>_N</w:t>
            </w:r>
            <w:r w:rsidRPr="00E144EA">
              <w:rPr>
                <w:rFonts w:hint="eastAsia"/>
              </w:rPr>
              <w:t>或者</w:t>
            </w:r>
            <w:r w:rsidRPr="00E144EA">
              <w:rPr>
                <w:rFonts w:hint="eastAsia"/>
              </w:rPr>
              <w:t> AT </w:t>
            </w:r>
            <w:proofErr w:type="gramStart"/>
            <w:r>
              <w:rPr>
                <w:rFonts w:hint="eastAsia"/>
              </w:rPr>
              <w:t>命令使模组</w:t>
            </w:r>
            <w:proofErr w:type="gramEnd"/>
            <w:r w:rsidRPr="00E144EA">
              <w:rPr>
                <w:rFonts w:hint="eastAsia"/>
              </w:rPr>
              <w:t>关机后，再断开电源。</w:t>
            </w:r>
          </w:p>
          <w:p w14:paraId="009B16D1" w14:textId="095F8C3C" w:rsidR="007A779C" w:rsidRPr="004A60A3" w:rsidRDefault="007A779C" w:rsidP="00532D75">
            <w:pPr>
              <w:pStyle w:val="CAUTIONText"/>
              <w:spacing w:before="120" w:after="120"/>
              <w:ind w:firstLine="360"/>
            </w:pPr>
            <w:r w:rsidRPr="004A60A3">
              <w:rPr>
                <w:rFonts w:hint="eastAsia"/>
              </w:rPr>
              <w:t>使用</w:t>
            </w:r>
            <w:r w:rsidRPr="004A60A3">
              <w:rPr>
                <w:rFonts w:hint="eastAsia"/>
              </w:rPr>
              <w:t> AT </w:t>
            </w:r>
            <w:r w:rsidRPr="004A60A3">
              <w:rPr>
                <w:rFonts w:hint="eastAsia"/>
              </w:rPr>
              <w:t>命令关机时，</w:t>
            </w:r>
            <w:proofErr w:type="gramStart"/>
            <w:r w:rsidRPr="004A60A3">
              <w:rPr>
                <w:rFonts w:hint="eastAsia"/>
              </w:rPr>
              <w:t>请确保</w:t>
            </w:r>
            <w:proofErr w:type="gramEnd"/>
            <w:r w:rsidRPr="004A60A3">
              <w:rPr>
                <w:rFonts w:hint="eastAsia"/>
              </w:rPr>
              <w:t>在关机命令执行后</w:t>
            </w:r>
            <w:r w:rsidRPr="004A60A3">
              <w:rPr>
                <w:rFonts w:hint="eastAsia"/>
              </w:rPr>
              <w:t> </w:t>
            </w:r>
            <w:r w:rsidR="0071664E">
              <w:rPr>
                <w:rFonts w:hint="eastAsia"/>
              </w:rPr>
              <w:t>PWRKEY_N</w:t>
            </w:r>
            <w:r w:rsidRPr="004A60A3">
              <w:rPr>
                <w:rFonts w:hint="eastAsia"/>
              </w:rPr>
              <w:t> </w:t>
            </w:r>
            <w:r w:rsidRPr="004A60A3">
              <w:rPr>
                <w:rFonts w:hint="eastAsia"/>
              </w:rPr>
              <w:t>一直处于高电平状态</w:t>
            </w:r>
            <w:r>
              <w:rPr>
                <w:rFonts w:hint="eastAsia"/>
              </w:rPr>
              <w:t>,</w:t>
            </w:r>
            <w:r w:rsidR="00506E5D">
              <w:t>PWRKEY_P</w:t>
            </w:r>
            <w:r>
              <w:rPr>
                <w:rFonts w:hint="eastAsia"/>
              </w:rPr>
              <w:t>处于</w:t>
            </w:r>
            <w:r>
              <w:t>低电平状态</w:t>
            </w:r>
            <w:r w:rsidR="00D300DD">
              <w:rPr>
                <w:rFonts w:hint="eastAsia"/>
              </w:rPr>
              <w:t>；否则模组</w:t>
            </w:r>
            <w:r w:rsidR="00C93F0E">
              <w:rPr>
                <w:rFonts w:hint="eastAsia"/>
              </w:rPr>
              <w:t>完成关机后，电源未断开，</w:t>
            </w:r>
            <w:proofErr w:type="gramStart"/>
            <w:r w:rsidR="00C93F0E">
              <w:rPr>
                <w:rFonts w:hint="eastAsia"/>
              </w:rPr>
              <w:t>则模组</w:t>
            </w:r>
            <w:proofErr w:type="gramEnd"/>
            <w:r w:rsidRPr="004A60A3">
              <w:rPr>
                <w:rFonts w:hint="eastAsia"/>
              </w:rPr>
              <w:t>会自动再次开机</w:t>
            </w:r>
          </w:p>
          <w:p w14:paraId="58C6F9BC" w14:textId="0283206B" w:rsidR="007A779C" w:rsidRPr="0045673D" w:rsidRDefault="007A779C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当采用</w:t>
            </w:r>
            <w:r w:rsidR="00506E5D">
              <w:rPr>
                <w:rFonts w:hint="eastAsia"/>
              </w:rPr>
              <w:t>PWRKEY_P</w:t>
            </w:r>
            <w:r>
              <w:rPr>
                <w:rFonts w:hint="eastAsia"/>
              </w:rPr>
              <w:t>上</w:t>
            </w:r>
            <w:r>
              <w:t>电自动</w:t>
            </w:r>
            <w:r>
              <w:rPr>
                <w:rFonts w:hint="eastAsia"/>
              </w:rPr>
              <w:t>开机</w:t>
            </w:r>
            <w:r>
              <w:t>的</w:t>
            </w:r>
            <w:r>
              <w:rPr>
                <w:rFonts w:hint="eastAsia"/>
              </w:rPr>
              <w:t>设计时</w:t>
            </w:r>
            <w:r>
              <w:t>，</w:t>
            </w:r>
            <w:r>
              <w:rPr>
                <w:rFonts w:hint="eastAsia"/>
              </w:rPr>
              <w:t>只能</w:t>
            </w:r>
            <w:r>
              <w:t>使用掉电的方式将模组关机。模组的</w:t>
            </w:r>
            <w:r w:rsidR="0071664E">
              <w:rPr>
                <w:rFonts w:hint="eastAsia"/>
              </w:rPr>
              <w:t>PWRKEY_N</w:t>
            </w:r>
            <w:r>
              <w:rPr>
                <w:rFonts w:hint="eastAsia"/>
              </w:rPr>
              <w:t>将</w:t>
            </w:r>
            <w:r>
              <w:t>不</w:t>
            </w:r>
            <w:r>
              <w:rPr>
                <w:rFonts w:hint="eastAsia"/>
              </w:rPr>
              <w:t>能</w:t>
            </w:r>
            <w:r>
              <w:t>实现关机</w:t>
            </w:r>
            <w:r>
              <w:rPr>
                <w:rFonts w:hint="eastAsia"/>
              </w:rPr>
              <w:t>。</w:t>
            </w:r>
            <w:r w:rsidRPr="0045673D">
              <w:t xml:space="preserve"> </w:t>
            </w:r>
          </w:p>
        </w:tc>
      </w:tr>
    </w:tbl>
    <w:p w14:paraId="06E126AC" w14:textId="46FAA878" w:rsidR="007A779C" w:rsidRDefault="007A779C" w:rsidP="00020DD0">
      <w:pPr>
        <w:pStyle w:val="afc"/>
        <w:rPr>
          <w:rStyle w:val="2Char2"/>
        </w:rPr>
      </w:pPr>
      <w:r>
        <w:rPr>
          <w:rStyle w:val="2Char2"/>
          <w:rFonts w:hint="eastAsia"/>
        </w:rPr>
        <w:t>模组在正常开机状态下，</w:t>
      </w:r>
      <w:r w:rsidR="0071664E">
        <w:rPr>
          <w:rStyle w:val="2Char2"/>
        </w:rPr>
        <w:t>PWRKEY_N</w:t>
      </w:r>
      <w:r>
        <w:rPr>
          <w:rStyle w:val="2Char2"/>
          <w:rFonts w:hint="eastAsia"/>
        </w:rPr>
        <w:t>管脚输入大于</w:t>
      </w:r>
      <w:r w:rsidR="004E2E46">
        <w:rPr>
          <w:rStyle w:val="2Char2"/>
        </w:rPr>
        <w:t>2</w:t>
      </w:r>
      <w:r>
        <w:rPr>
          <w:rStyle w:val="2Char2"/>
        </w:rPr>
        <w:t>s</w:t>
      </w:r>
      <w:r>
        <w:rPr>
          <w:rStyle w:val="2Char2"/>
          <w:rFonts w:hint="eastAsia"/>
        </w:rPr>
        <w:t>且</w:t>
      </w:r>
      <w:r>
        <w:rPr>
          <w:rStyle w:val="2Char2"/>
        </w:rPr>
        <w:t>小于</w:t>
      </w:r>
      <w:r w:rsidR="004E2E46">
        <w:rPr>
          <w:rStyle w:val="2Char2"/>
        </w:rPr>
        <w:t>4</w:t>
      </w:r>
      <w:r>
        <w:rPr>
          <w:rStyle w:val="2Char2"/>
        </w:rPr>
        <w:t>s</w:t>
      </w:r>
      <w:r>
        <w:rPr>
          <w:rStyle w:val="2Char2"/>
          <w:rFonts w:hint="eastAsia"/>
        </w:rPr>
        <w:t>的低电平脉冲信号可触发模组关机。参考</w:t>
      </w:r>
      <w:r>
        <w:rPr>
          <w:rStyle w:val="2Char2"/>
        </w:rPr>
        <w:t>设计如</w:t>
      </w:r>
      <w:r>
        <w:rPr>
          <w:rStyle w:val="2Char2"/>
        </w:rPr>
        <w:fldChar w:fldCharType="begin"/>
      </w:r>
      <w:r>
        <w:rPr>
          <w:rStyle w:val="2Char2"/>
        </w:rPr>
        <w:instrText xml:space="preserve"> REF _Ref104301664 \r \h </w:instrText>
      </w:r>
      <w:r>
        <w:rPr>
          <w:rStyle w:val="2Char2"/>
        </w:rPr>
      </w:r>
      <w:r>
        <w:rPr>
          <w:rStyle w:val="2Char2"/>
        </w:rPr>
        <w:fldChar w:fldCharType="separate"/>
      </w:r>
      <w:r w:rsidR="000B05C8">
        <w:rPr>
          <w:rStyle w:val="2Char2"/>
          <w:rFonts w:hint="eastAsia"/>
        </w:rPr>
        <w:t>图</w:t>
      </w:r>
      <w:r w:rsidR="000B05C8">
        <w:rPr>
          <w:rStyle w:val="2Char2"/>
          <w:rFonts w:hint="eastAsia"/>
        </w:rPr>
        <w:t xml:space="preserve"> 5-4</w:t>
      </w:r>
      <w:r>
        <w:rPr>
          <w:rStyle w:val="2Char2"/>
        </w:rPr>
        <w:fldChar w:fldCharType="end"/>
      </w:r>
      <w:r>
        <w:rPr>
          <w:rStyle w:val="2Char2"/>
          <w:rFonts w:hint="eastAsia"/>
        </w:rPr>
        <w:t>。</w:t>
      </w:r>
    </w:p>
    <w:p w14:paraId="06954976" w14:textId="77777777" w:rsidR="007A779C" w:rsidRPr="00003086" w:rsidRDefault="007A779C" w:rsidP="00020DD0">
      <w:pPr>
        <w:pStyle w:val="BlockLabel"/>
        <w:rPr>
          <w:noProof/>
        </w:rPr>
      </w:pPr>
      <w:r w:rsidRPr="00003086">
        <w:rPr>
          <w:rFonts w:hint="eastAsia"/>
          <w:noProof/>
        </w:rPr>
        <w:t>关机流程</w:t>
      </w:r>
    </w:p>
    <w:p w14:paraId="282FF774" w14:textId="77777777" w:rsidR="007A779C" w:rsidRDefault="007A779C" w:rsidP="00020DD0">
      <w:pPr>
        <w:pStyle w:val="afc"/>
      </w:pPr>
      <w:r w:rsidRPr="009D108F">
        <w:rPr>
          <w:rFonts w:hint="eastAsia"/>
        </w:rPr>
        <w:t>可通过两种方法实现</w:t>
      </w:r>
      <w:r>
        <w:rPr>
          <w:rFonts w:hint="eastAsia"/>
        </w:rPr>
        <w:t>模组</w:t>
      </w:r>
      <w:r w:rsidRPr="009D108F">
        <w:t>关机</w:t>
      </w:r>
      <w:r w:rsidRPr="009D108F">
        <w:rPr>
          <w:rFonts w:hint="eastAsia"/>
        </w:rPr>
        <w:t>：硬关机和软关机。</w:t>
      </w:r>
    </w:p>
    <w:p w14:paraId="5334F0D6" w14:textId="4A407FD5" w:rsidR="007A779C" w:rsidRPr="009F40CC" w:rsidRDefault="007A779C" w:rsidP="00020DD0">
      <w:pPr>
        <w:pStyle w:val="afc"/>
      </w:pPr>
      <w:r w:rsidRPr="00003086">
        <w:rPr>
          <w:rFonts w:hint="eastAsia"/>
        </w:rPr>
        <w:t>软关机通过</w:t>
      </w:r>
      <w:r w:rsidRPr="00003086">
        <w:t>AT</w:t>
      </w:r>
      <w:r w:rsidRPr="00003086">
        <w:rPr>
          <w:rFonts w:hint="eastAsia"/>
        </w:rPr>
        <w:t>指令实现，具体</w:t>
      </w:r>
      <w:r>
        <w:rPr>
          <w:rFonts w:hint="eastAsia"/>
        </w:rPr>
        <w:t>指令</w:t>
      </w:r>
      <w:r w:rsidRPr="00003086">
        <w:rPr>
          <w:rFonts w:hint="eastAsia"/>
        </w:rPr>
        <w:t>可参考《</w:t>
      </w:r>
      <w:r>
        <w:t>Neoway_</w:t>
      </w:r>
      <w:r w:rsidR="00D121D1" w:rsidRPr="00D121D1">
        <w:rPr>
          <w:rFonts w:hint="eastAsia"/>
        </w:rPr>
        <w:t xml:space="preserve"> </w:t>
      </w:r>
      <w:sdt>
        <w:sdtPr>
          <w:rPr>
            <w:rFonts w:hint="eastAsia"/>
          </w:rPr>
          <w:alias w:val="关键词"/>
          <w:id w:val="745456295"/>
          <w:placeholder>
            <w:docPart w:val="DAF05C88B04E4FDFB02C9AB066F2722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Pr="00003086">
        <w:t>_AT</w:t>
      </w:r>
      <w:r w:rsidRPr="00003086">
        <w:rPr>
          <w:rFonts w:hint="eastAsia"/>
        </w:rPr>
        <w:t>命令手册》</w:t>
      </w:r>
      <w:r>
        <w:rPr>
          <w:rFonts w:hint="eastAsia"/>
        </w:rPr>
        <w:t>。</w:t>
      </w:r>
    </w:p>
    <w:p w14:paraId="31081776" w14:textId="4DC7BD72" w:rsidR="007A779C" w:rsidRPr="009D108F" w:rsidRDefault="007A779C" w:rsidP="00020DD0">
      <w:pPr>
        <w:pStyle w:val="afc"/>
      </w:pPr>
      <w:r w:rsidRPr="009D108F">
        <w:rPr>
          <w:rFonts w:hint="eastAsia"/>
        </w:rPr>
        <w:lastRenderedPageBreak/>
        <w:t>硬关机通过</w:t>
      </w:r>
      <w:r w:rsidR="0071664E">
        <w:t>PWRKEY_N</w:t>
      </w:r>
      <w:r w:rsidRPr="009D108F">
        <w:rPr>
          <w:rFonts w:hint="eastAsia"/>
        </w:rPr>
        <w:t>管脚实现</w:t>
      </w:r>
      <w:r>
        <w:rPr>
          <w:rFonts w:hint="eastAsia"/>
        </w:rPr>
        <w:t>。</w:t>
      </w:r>
      <w:r w:rsidRPr="009D108F">
        <w:rPr>
          <w:rFonts w:hint="eastAsia"/>
        </w:rPr>
        <w:t>在</w:t>
      </w:r>
      <w:r>
        <w:rPr>
          <w:rFonts w:hint="eastAsia"/>
        </w:rPr>
        <w:t>模组</w:t>
      </w:r>
      <w:r w:rsidRPr="009D108F">
        <w:rPr>
          <w:rFonts w:hint="eastAsia"/>
        </w:rPr>
        <w:t>正常工作状态下，</w:t>
      </w:r>
      <w:r>
        <w:rPr>
          <w:rFonts w:hint="eastAsia"/>
        </w:rPr>
        <w:t>模组</w:t>
      </w:r>
      <w:r w:rsidRPr="009D108F">
        <w:rPr>
          <w:rFonts w:hint="eastAsia"/>
        </w:rPr>
        <w:t>硬关机流程如下图</w:t>
      </w:r>
      <w:r>
        <w:rPr>
          <w:rFonts w:hint="eastAsia"/>
        </w:rPr>
        <w:t>：</w:t>
      </w:r>
    </w:p>
    <w:p w14:paraId="1E78DBEB" w14:textId="77777777" w:rsidR="007A779C" w:rsidRPr="009D108F" w:rsidRDefault="007A779C" w:rsidP="007A779C">
      <w:pPr>
        <w:pStyle w:val="FigureDescription"/>
        <w:rPr>
          <w:color w:val="000000" w:themeColor="text1"/>
        </w:rPr>
      </w:pPr>
      <w:bookmarkStart w:id="111" w:name="_Toc50043913"/>
      <w:bookmarkStart w:id="112" w:name="_Toc59624737"/>
      <w:bookmarkStart w:id="113" w:name="_Toc139025504"/>
      <w:r w:rsidRPr="009D108F">
        <w:rPr>
          <w:rFonts w:hint="eastAsia"/>
        </w:rPr>
        <w:t>硬</w:t>
      </w:r>
      <w:r w:rsidRPr="009D108F">
        <w:rPr>
          <w:rFonts w:hint="eastAsia"/>
          <w:color w:val="000000" w:themeColor="text1"/>
        </w:rPr>
        <w:t>关机流程</w:t>
      </w:r>
      <w:bookmarkEnd w:id="111"/>
      <w:r>
        <w:rPr>
          <w:rFonts w:hint="eastAsia"/>
          <w:color w:val="000000" w:themeColor="text1"/>
        </w:rPr>
        <w:t>图</w:t>
      </w:r>
      <w:bookmarkEnd w:id="112"/>
      <w:bookmarkEnd w:id="113"/>
    </w:p>
    <w:p w14:paraId="1D9975E1" w14:textId="77777777" w:rsidR="007A779C" w:rsidRDefault="00430493" w:rsidP="00020DD0">
      <w:pPr>
        <w:pStyle w:val="Figure"/>
      </w:pPr>
      <w:r>
        <w:object w:dxaOrig="9675" w:dyaOrig="5055" w14:anchorId="258E6A3E">
          <v:shape id="_x0000_i1030" type="#_x0000_t75" style="width:470.2pt;height:245.95pt" o:ole="">
            <v:imagedata r:id="rId48" o:title=""/>
          </v:shape>
          <o:OLEObject Type="Embed" ProgID="Visio.Drawing.15" ShapeID="_x0000_i1030" DrawAspect="Content" ObjectID="_1749638529" r:id="rId49"/>
        </w:object>
      </w:r>
    </w:p>
    <w:p w14:paraId="234BF25C" w14:textId="77777777" w:rsidR="007A779C" w:rsidRPr="00361B67" w:rsidRDefault="007A779C" w:rsidP="00020DD0">
      <w:pPr>
        <w:pStyle w:val="afc"/>
      </w:pPr>
    </w:p>
    <w:tbl>
      <w:tblPr>
        <w:tblW w:w="0" w:type="auto"/>
        <w:tblBorders>
          <w:top w:val="single" w:sz="2" w:space="0" w:color="7E7E7E"/>
          <w:bottom w:val="single" w:sz="2" w:space="0" w:color="7E7E7E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8409"/>
      </w:tblGrid>
      <w:tr w:rsidR="007A779C" w:rsidRPr="009D108F" w14:paraId="2AFA814E" w14:textId="77777777" w:rsidTr="00052679">
        <w:trPr>
          <w:trHeight w:val="528"/>
        </w:trPr>
        <w:tc>
          <w:tcPr>
            <w:tcW w:w="993" w:type="dxa"/>
            <w:shd w:val="clear" w:color="auto" w:fill="auto"/>
            <w:tcMar>
              <w:top w:w="57" w:type="dxa"/>
            </w:tcMar>
          </w:tcPr>
          <w:p w14:paraId="339D810C" w14:textId="77777777" w:rsidR="007A779C" w:rsidRPr="009D108F" w:rsidRDefault="007A779C" w:rsidP="007F6E5D">
            <w:pPr>
              <w:pStyle w:val="TableText"/>
            </w:pPr>
            <w:r w:rsidRPr="009D108F">
              <w:rPr>
                <w:noProof/>
              </w:rPr>
              <w:drawing>
                <wp:inline distT="0" distB="0" distL="0" distR="0" wp14:anchorId="638E8C23" wp14:editId="6EA2FCB8">
                  <wp:extent cx="441960" cy="359410"/>
                  <wp:effectExtent l="0" t="0" r="0" b="0"/>
                  <wp:docPr id="3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  <w:shd w:val="clear" w:color="auto" w:fill="auto"/>
          </w:tcPr>
          <w:p w14:paraId="3C6C8A18" w14:textId="34CAB4D9" w:rsidR="007A779C" w:rsidRPr="009D108F" w:rsidRDefault="007A779C" w:rsidP="00B50494">
            <w:pPr>
              <w:pStyle w:val="CAUTIONText"/>
              <w:spacing w:before="120" w:after="120"/>
              <w:ind w:firstLine="360"/>
            </w:pPr>
            <w:proofErr w:type="gramStart"/>
            <w:r>
              <w:rPr>
                <w:rFonts w:hint="eastAsia"/>
              </w:rPr>
              <w:t>当模组</w:t>
            </w:r>
            <w:proofErr w:type="gramEnd"/>
            <w:r>
              <w:rPr>
                <w:rFonts w:hint="eastAsia"/>
              </w:rPr>
              <w:t>执行关机流程时，串口完成关机流程后，</w:t>
            </w:r>
            <w:r w:rsidRPr="009D108F">
              <w:rPr>
                <w:rFonts w:hint="eastAsia"/>
              </w:rPr>
              <w:t>VDD_1P8</w:t>
            </w:r>
            <w:r>
              <w:rPr>
                <w:rFonts w:hint="eastAsia"/>
              </w:rPr>
              <w:t>停止电压输出</w:t>
            </w:r>
            <w:r w:rsidRPr="009D108F">
              <w:rPr>
                <w:rFonts w:hint="eastAsia"/>
              </w:rPr>
              <w:t>。</w:t>
            </w:r>
            <w:r>
              <w:t>模</w:t>
            </w:r>
            <w:proofErr w:type="gramStart"/>
            <w:r>
              <w:t>组软件</w:t>
            </w:r>
            <w:proofErr w:type="gramEnd"/>
            <w:r>
              <w:rPr>
                <w:rFonts w:hint="eastAsia"/>
              </w:rPr>
              <w:t>配置</w:t>
            </w:r>
            <w:r>
              <w:t>不同</w:t>
            </w:r>
            <w:r>
              <w:rPr>
                <w:rFonts w:hint="eastAsia"/>
              </w:rPr>
              <w:t>，</w:t>
            </w:r>
            <w:r w:rsidR="00B50494">
              <w:rPr>
                <w:rFonts w:hint="eastAsia"/>
              </w:rPr>
              <w:t>关机</w:t>
            </w:r>
            <w:r>
              <w:rPr>
                <w:rFonts w:hint="eastAsia"/>
              </w:rPr>
              <w:t>时间</w:t>
            </w:r>
            <w:r>
              <w:t>会有</w:t>
            </w:r>
            <w:r>
              <w:rPr>
                <w:rFonts w:hint="eastAsia"/>
              </w:rPr>
              <w:t>差异。</w:t>
            </w:r>
          </w:p>
        </w:tc>
      </w:tr>
    </w:tbl>
    <w:p w14:paraId="01417641" w14:textId="6AF3A763" w:rsidR="00304CE9" w:rsidRDefault="004D5CE0" w:rsidP="00020DD0">
      <w:pPr>
        <w:pStyle w:val="31"/>
        <w:rPr>
          <w:lang w:val="en-GB"/>
        </w:rPr>
      </w:pPr>
      <w:bookmarkStart w:id="114" w:name="_Toc139025567"/>
      <w:r>
        <w:rPr>
          <w:rFonts w:hint="eastAsia"/>
          <w:lang w:val="en-GB"/>
        </w:rPr>
        <w:t>复位</w:t>
      </w:r>
      <w:bookmarkEnd w:id="114"/>
    </w:p>
    <w:p w14:paraId="0B1CCC6A" w14:textId="2993DF32" w:rsidR="00BD378E" w:rsidRDefault="004D5CE0" w:rsidP="00020DD0">
      <w:pPr>
        <w:pStyle w:val="afc"/>
        <w:rPr>
          <w:rStyle w:val="2Char2"/>
        </w:rPr>
      </w:pPr>
      <w:r>
        <w:rPr>
          <w:rStyle w:val="2Char2"/>
          <w:rFonts w:hint="eastAsia"/>
        </w:rPr>
        <w:t>模组在正常开机</w:t>
      </w:r>
      <w:r w:rsidR="00BD378E">
        <w:rPr>
          <w:rStyle w:val="2Char2"/>
          <w:rFonts w:hint="eastAsia"/>
        </w:rPr>
        <w:t>工作</w:t>
      </w:r>
      <w:r>
        <w:rPr>
          <w:rStyle w:val="2Char2"/>
          <w:rFonts w:hint="eastAsia"/>
        </w:rPr>
        <w:t>状态下，</w:t>
      </w:r>
      <w:r w:rsidR="00556725">
        <w:rPr>
          <w:rStyle w:val="2Char2"/>
        </w:rPr>
        <w:t>RESET</w:t>
      </w:r>
      <w:r>
        <w:rPr>
          <w:rStyle w:val="2Char2"/>
        </w:rPr>
        <w:t>_N</w:t>
      </w:r>
      <w:r>
        <w:rPr>
          <w:rStyle w:val="2Char2"/>
          <w:rFonts w:hint="eastAsia"/>
        </w:rPr>
        <w:t>管脚输入大于</w:t>
      </w:r>
      <w:r w:rsidR="00556725">
        <w:rPr>
          <w:rStyle w:val="2Char2"/>
        </w:rPr>
        <w:t>100m</w:t>
      </w:r>
      <w:r>
        <w:rPr>
          <w:rStyle w:val="2Char2"/>
        </w:rPr>
        <w:t>s</w:t>
      </w:r>
      <w:r>
        <w:rPr>
          <w:rStyle w:val="2Char2"/>
          <w:rFonts w:hint="eastAsia"/>
        </w:rPr>
        <w:t>且</w:t>
      </w:r>
      <w:r>
        <w:rPr>
          <w:rStyle w:val="2Char2"/>
        </w:rPr>
        <w:t>小于</w:t>
      </w:r>
      <w:r w:rsidR="00556725">
        <w:rPr>
          <w:rStyle w:val="2Char2"/>
        </w:rPr>
        <w:t>500m</w:t>
      </w:r>
      <w:r>
        <w:rPr>
          <w:rStyle w:val="2Char2"/>
        </w:rPr>
        <w:t>s</w:t>
      </w:r>
      <w:r>
        <w:rPr>
          <w:rStyle w:val="2Char2"/>
          <w:rFonts w:hint="eastAsia"/>
        </w:rPr>
        <w:t>的低电平脉冲信号可触发模组复位。</w:t>
      </w:r>
      <w:r w:rsidR="00444694">
        <w:rPr>
          <w:rStyle w:val="2Char2"/>
          <w:rFonts w:hint="eastAsia"/>
        </w:rPr>
        <w:t>复位</w:t>
      </w:r>
      <w:r w:rsidR="00444694">
        <w:rPr>
          <w:rStyle w:val="2Char2"/>
        </w:rPr>
        <w:t>流程如</w:t>
      </w:r>
      <w:r w:rsidR="00444694">
        <w:rPr>
          <w:rStyle w:val="2Char2"/>
        </w:rPr>
        <w:fldChar w:fldCharType="begin"/>
      </w:r>
      <w:r w:rsidR="00444694">
        <w:rPr>
          <w:rStyle w:val="2Char2"/>
        </w:rPr>
        <w:instrText xml:space="preserve"> REF _Ref111121647 \r \h </w:instrText>
      </w:r>
      <w:r w:rsidR="00444694">
        <w:rPr>
          <w:rStyle w:val="2Char2"/>
        </w:rPr>
      </w:r>
      <w:r w:rsidR="00444694">
        <w:rPr>
          <w:rStyle w:val="2Char2"/>
        </w:rPr>
        <w:fldChar w:fldCharType="separate"/>
      </w:r>
      <w:r w:rsidR="000B05C8">
        <w:rPr>
          <w:rStyle w:val="2Char2"/>
          <w:rFonts w:hint="eastAsia"/>
        </w:rPr>
        <w:t>图</w:t>
      </w:r>
      <w:r w:rsidR="000B05C8">
        <w:rPr>
          <w:rStyle w:val="2Char2"/>
          <w:rFonts w:hint="eastAsia"/>
        </w:rPr>
        <w:t xml:space="preserve"> 5-10</w:t>
      </w:r>
      <w:r w:rsidR="00444694">
        <w:rPr>
          <w:rStyle w:val="2Char2"/>
        </w:rPr>
        <w:fldChar w:fldCharType="end"/>
      </w:r>
      <w:r w:rsidR="00444694">
        <w:rPr>
          <w:rStyle w:val="2Char2"/>
          <w:rFonts w:hint="eastAsia"/>
        </w:rPr>
        <w:t>所示</w:t>
      </w:r>
      <w:r w:rsidR="00444694">
        <w:rPr>
          <w:rStyle w:val="2Char2"/>
        </w:rPr>
        <w:t>。</w:t>
      </w:r>
    </w:p>
    <w:p w14:paraId="544A723D" w14:textId="272CF353" w:rsidR="0002395A" w:rsidRDefault="00F35D3E" w:rsidP="00020DD0">
      <w:pPr>
        <w:pStyle w:val="afc"/>
        <w:rPr>
          <w:rStyle w:val="2Char2"/>
        </w:rPr>
      </w:pPr>
      <w:r>
        <w:rPr>
          <w:rStyle w:val="2Char2"/>
          <w:rFonts w:hint="eastAsia"/>
        </w:rPr>
        <w:t>当</w:t>
      </w:r>
      <w:r w:rsidR="00BD378E">
        <w:rPr>
          <w:rStyle w:val="2Char2"/>
        </w:rPr>
        <w:t>模组</w:t>
      </w:r>
      <w:r w:rsidR="00A73F38">
        <w:rPr>
          <w:rStyle w:val="2Char2"/>
          <w:rFonts w:hint="eastAsia"/>
        </w:rPr>
        <w:t>的</w:t>
      </w:r>
      <w:r w:rsidR="00BD378E">
        <w:rPr>
          <w:rStyle w:val="2Char2"/>
        </w:rPr>
        <w:t>软件</w:t>
      </w:r>
      <w:r w:rsidR="00BD378E">
        <w:rPr>
          <w:rStyle w:val="2Char2"/>
          <w:rFonts w:hint="eastAsia"/>
        </w:rPr>
        <w:t>运行死机</w:t>
      </w:r>
      <w:r w:rsidR="00BD378E">
        <w:rPr>
          <w:rStyle w:val="2Char2"/>
        </w:rPr>
        <w:t>时，</w:t>
      </w:r>
      <w:r w:rsidR="00BD378E">
        <w:rPr>
          <w:rStyle w:val="2Char2"/>
          <w:rFonts w:hint="eastAsia"/>
        </w:rPr>
        <w:t>RESET_N</w:t>
      </w:r>
      <w:r w:rsidR="00CF087E">
        <w:rPr>
          <w:rStyle w:val="2Char2"/>
          <w:rFonts w:hint="eastAsia"/>
        </w:rPr>
        <w:t>需</w:t>
      </w:r>
      <w:r w:rsidR="00BD378E">
        <w:rPr>
          <w:rStyle w:val="2Char2"/>
          <w:rFonts w:hint="eastAsia"/>
        </w:rPr>
        <w:t>拉低</w:t>
      </w:r>
      <w:r w:rsidR="00BD378E">
        <w:rPr>
          <w:rStyle w:val="2Char2"/>
        </w:rPr>
        <w:t>大于</w:t>
      </w:r>
      <w:r w:rsidR="00BD378E">
        <w:rPr>
          <w:rStyle w:val="2Char2"/>
          <w:rFonts w:hint="eastAsia"/>
        </w:rPr>
        <w:t>2</w:t>
      </w:r>
      <w:r w:rsidR="00BD378E">
        <w:rPr>
          <w:rStyle w:val="2Char2"/>
        </w:rPr>
        <w:t>s</w:t>
      </w:r>
      <w:r w:rsidR="00BD378E">
        <w:rPr>
          <w:rStyle w:val="2Char2"/>
          <w:rFonts w:hint="eastAsia"/>
        </w:rPr>
        <w:t>，</w:t>
      </w:r>
      <w:r w:rsidR="00B762CA">
        <w:rPr>
          <w:rStyle w:val="2Char2"/>
          <w:rFonts w:hint="eastAsia"/>
        </w:rPr>
        <w:t>即</w:t>
      </w:r>
      <w:r w:rsidR="00BD378E">
        <w:rPr>
          <w:rStyle w:val="2Char2"/>
        </w:rPr>
        <w:t>可</w:t>
      </w:r>
      <w:r w:rsidR="00BD378E">
        <w:rPr>
          <w:rStyle w:val="2Char2"/>
          <w:rFonts w:hint="eastAsia"/>
        </w:rPr>
        <w:t>触发</w:t>
      </w:r>
      <w:r w:rsidR="0002395A">
        <w:rPr>
          <w:rStyle w:val="2Char2"/>
        </w:rPr>
        <w:t>模组复位</w:t>
      </w:r>
      <w:r w:rsidR="0002395A">
        <w:rPr>
          <w:rStyle w:val="2Char2"/>
          <w:rFonts w:hint="eastAsia"/>
        </w:rPr>
        <w:t>。</w:t>
      </w:r>
      <w:r w:rsidR="0002395A">
        <w:rPr>
          <w:rStyle w:val="2Char2"/>
        </w:rPr>
        <w:t>复位</w:t>
      </w:r>
      <w:r w:rsidR="0002395A">
        <w:rPr>
          <w:rStyle w:val="2Char2"/>
          <w:rFonts w:hint="eastAsia"/>
        </w:rPr>
        <w:t>流程如</w:t>
      </w:r>
      <w:r w:rsidR="0002395A">
        <w:rPr>
          <w:rStyle w:val="2Char2"/>
        </w:rPr>
        <w:fldChar w:fldCharType="begin"/>
      </w:r>
      <w:r w:rsidR="0002395A">
        <w:rPr>
          <w:rStyle w:val="2Char2"/>
        </w:rPr>
        <w:instrText xml:space="preserve"> </w:instrText>
      </w:r>
      <w:r w:rsidR="0002395A">
        <w:rPr>
          <w:rStyle w:val="2Char2"/>
          <w:rFonts w:hint="eastAsia"/>
        </w:rPr>
        <w:instrText>REF _Ref111121700 \r \h</w:instrText>
      </w:r>
      <w:r w:rsidR="0002395A">
        <w:rPr>
          <w:rStyle w:val="2Char2"/>
        </w:rPr>
        <w:instrText xml:space="preserve"> </w:instrText>
      </w:r>
      <w:r w:rsidR="0002395A">
        <w:rPr>
          <w:rStyle w:val="2Char2"/>
        </w:rPr>
      </w:r>
      <w:r w:rsidR="0002395A">
        <w:rPr>
          <w:rStyle w:val="2Char2"/>
        </w:rPr>
        <w:fldChar w:fldCharType="separate"/>
      </w:r>
      <w:r w:rsidR="000B05C8">
        <w:rPr>
          <w:rStyle w:val="2Char2"/>
          <w:rFonts w:hint="eastAsia"/>
        </w:rPr>
        <w:t>图</w:t>
      </w:r>
      <w:r w:rsidR="000B05C8">
        <w:rPr>
          <w:rStyle w:val="2Char2"/>
          <w:rFonts w:hint="eastAsia"/>
        </w:rPr>
        <w:t xml:space="preserve"> 5-11</w:t>
      </w:r>
      <w:r w:rsidR="0002395A">
        <w:rPr>
          <w:rStyle w:val="2Char2"/>
        </w:rPr>
        <w:fldChar w:fldCharType="end"/>
      </w:r>
      <w:r w:rsidR="0002395A">
        <w:rPr>
          <w:rStyle w:val="2Char2"/>
          <w:rFonts w:hint="eastAsia"/>
        </w:rPr>
        <w:t>所示</w:t>
      </w:r>
      <w:r w:rsidR="0002395A">
        <w:rPr>
          <w:rStyle w:val="2Char2"/>
        </w:rPr>
        <w:t>。</w:t>
      </w:r>
    </w:p>
    <w:p w14:paraId="59DCF2C0" w14:textId="6E47075B" w:rsidR="00A902C5" w:rsidRDefault="0002395A" w:rsidP="00020DD0">
      <w:pPr>
        <w:pStyle w:val="afc"/>
        <w:rPr>
          <w:rStyle w:val="2Char2"/>
        </w:rPr>
      </w:pPr>
      <w:r>
        <w:rPr>
          <w:rStyle w:val="2Char2"/>
          <w:rFonts w:hint="eastAsia"/>
        </w:rPr>
        <w:t>复位</w:t>
      </w:r>
      <w:r w:rsidR="004D5CE0">
        <w:rPr>
          <w:rStyle w:val="2Char2"/>
          <w:rFonts w:hint="eastAsia"/>
        </w:rPr>
        <w:t>参考</w:t>
      </w:r>
      <w:r w:rsidR="004D5CE0">
        <w:rPr>
          <w:rStyle w:val="2Char2"/>
        </w:rPr>
        <w:t>设计如</w:t>
      </w:r>
      <w:r>
        <w:rPr>
          <w:rStyle w:val="2Char2"/>
        </w:rPr>
        <w:fldChar w:fldCharType="begin"/>
      </w:r>
      <w:r>
        <w:rPr>
          <w:rStyle w:val="2Char2"/>
        </w:rPr>
        <w:instrText xml:space="preserve"> REF _Ref111121722 \r \h </w:instrText>
      </w:r>
      <w:r>
        <w:rPr>
          <w:rStyle w:val="2Char2"/>
        </w:rPr>
      </w:r>
      <w:r>
        <w:rPr>
          <w:rStyle w:val="2Char2"/>
        </w:rPr>
        <w:fldChar w:fldCharType="separate"/>
      </w:r>
      <w:r w:rsidR="000B05C8">
        <w:rPr>
          <w:rStyle w:val="2Char2"/>
          <w:rFonts w:hint="eastAsia"/>
        </w:rPr>
        <w:t>图</w:t>
      </w:r>
      <w:r w:rsidR="000B05C8">
        <w:rPr>
          <w:rStyle w:val="2Char2"/>
          <w:rFonts w:hint="eastAsia"/>
        </w:rPr>
        <w:t xml:space="preserve"> 5-9</w:t>
      </w:r>
      <w:r>
        <w:rPr>
          <w:rStyle w:val="2Char2"/>
        </w:rPr>
        <w:fldChar w:fldCharType="end"/>
      </w:r>
      <w:r w:rsidR="00A63330">
        <w:rPr>
          <w:rStyle w:val="2Char2"/>
          <w:rFonts w:hint="eastAsia"/>
        </w:rPr>
        <w:t>所示</w:t>
      </w:r>
      <w:r w:rsidR="004D5CE0">
        <w:rPr>
          <w:rStyle w:val="2Char2"/>
          <w:rFonts w:hint="eastAsia"/>
        </w:rPr>
        <w:t>。</w:t>
      </w:r>
    </w:p>
    <w:p w14:paraId="6055C739" w14:textId="144DD973" w:rsidR="00A902C5" w:rsidRDefault="00A902C5" w:rsidP="00A902C5">
      <w:pPr>
        <w:pStyle w:val="FigureDescription"/>
        <w:rPr>
          <w:color w:val="000000" w:themeColor="text1"/>
        </w:rPr>
      </w:pPr>
      <w:bookmarkStart w:id="115" w:name="_Ref111121722"/>
      <w:bookmarkStart w:id="116" w:name="_Toc139025505"/>
      <w:r>
        <w:rPr>
          <w:rFonts w:hint="eastAsia"/>
          <w:color w:val="000000" w:themeColor="text1"/>
        </w:rPr>
        <w:lastRenderedPageBreak/>
        <w:t>脉冲控制</w:t>
      </w:r>
      <w:r>
        <w:rPr>
          <w:color w:val="000000" w:themeColor="text1"/>
        </w:rPr>
        <w:t>模组</w:t>
      </w:r>
      <w:bookmarkEnd w:id="115"/>
      <w:r w:rsidR="0002395A">
        <w:rPr>
          <w:rFonts w:hint="eastAsia"/>
          <w:color w:val="000000" w:themeColor="text1"/>
        </w:rPr>
        <w:t>复位</w:t>
      </w:r>
      <w:bookmarkEnd w:id="116"/>
    </w:p>
    <w:p w14:paraId="3035D987" w14:textId="04F7610D" w:rsidR="00A902C5" w:rsidRDefault="006E6EC5" w:rsidP="003726CA">
      <w:pPr>
        <w:pStyle w:val="Figure"/>
      </w:pPr>
      <w:r>
        <w:rPr>
          <w:noProof/>
        </w:rPr>
        <w:drawing>
          <wp:inline distT="0" distB="0" distL="0" distR="0" wp14:anchorId="2152DFD4" wp14:editId="3C98280D">
            <wp:extent cx="4422432" cy="216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243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E8A8" w14:textId="77777777" w:rsidR="00020DD0" w:rsidRPr="00020DD0" w:rsidRDefault="00020DD0" w:rsidP="00020DD0">
      <w:pPr>
        <w:pStyle w:val="afc"/>
      </w:pPr>
    </w:p>
    <w:p w14:paraId="7632BD4B" w14:textId="77777777" w:rsidR="00464D33" w:rsidRDefault="00464D33" w:rsidP="00020DD0">
      <w:pPr>
        <w:pStyle w:val="afc"/>
      </w:pPr>
      <w:r>
        <w:rPr>
          <w:rFonts w:hint="eastAsia"/>
        </w:rPr>
        <w:t>原理图设计注意事项：</w:t>
      </w:r>
    </w:p>
    <w:p w14:paraId="1394D298" w14:textId="1DC439D4" w:rsidR="00464D33" w:rsidRDefault="00464D33">
      <w:pPr>
        <w:pStyle w:val="ItemList"/>
      </w:pPr>
      <w:r>
        <w:rPr>
          <w:rFonts w:hint="eastAsia"/>
        </w:rPr>
        <w:t>Q1</w:t>
      </w:r>
      <w:r>
        <w:rPr>
          <w:rFonts w:hint="eastAsia"/>
        </w:rPr>
        <w:t>的</w:t>
      </w:r>
      <w:r w:rsidR="00721456">
        <w:rPr>
          <w:rFonts w:hint="eastAsia"/>
        </w:rPr>
        <w:t>器件选型推荐</w:t>
      </w:r>
      <w:r>
        <w:rPr>
          <w:rFonts w:hint="eastAsia"/>
        </w:rPr>
        <w:t>V</w:t>
      </w:r>
      <w:r w:rsidRPr="00464D33">
        <w:rPr>
          <w:vertAlign w:val="subscript"/>
        </w:rPr>
        <w:t>CE</w:t>
      </w:r>
      <w:r>
        <w:rPr>
          <w:vertAlign w:val="subscript"/>
        </w:rPr>
        <w:t>(sat)</w:t>
      </w:r>
      <w:r w:rsidR="007F6008">
        <w:t xml:space="preserve"> &lt;=0.2V</w:t>
      </w:r>
      <w:r w:rsidR="007F6008" w:rsidRPr="007F6008">
        <w:t>@</w:t>
      </w:r>
      <w:r w:rsidRPr="00464D33">
        <w:t>I</w:t>
      </w:r>
      <w:r w:rsidRPr="00464D33">
        <w:rPr>
          <w:vertAlign w:val="subscript"/>
        </w:rPr>
        <w:t>C</w:t>
      </w:r>
      <w:r w:rsidRPr="00464D33">
        <w:t>=50mA</w:t>
      </w:r>
      <w:r w:rsidR="003308D8">
        <w:rPr>
          <w:rFonts w:hint="eastAsia"/>
        </w:rPr>
        <w:t>。</w:t>
      </w:r>
    </w:p>
    <w:p w14:paraId="45F961E6" w14:textId="77777777" w:rsidR="00304CE9" w:rsidRDefault="004D5CE0" w:rsidP="00020DD0">
      <w:pPr>
        <w:pStyle w:val="BlockLabel"/>
      </w:pPr>
      <w:r>
        <w:rPr>
          <w:rFonts w:hint="eastAsia"/>
        </w:rPr>
        <w:t>复位流程</w:t>
      </w:r>
    </w:p>
    <w:p w14:paraId="702F2E2B" w14:textId="688C61EA" w:rsidR="00304CE9" w:rsidRDefault="004D5CE0" w:rsidP="00020DD0">
      <w:pPr>
        <w:pStyle w:val="FigureDescription"/>
      </w:pPr>
      <w:bookmarkStart w:id="117" w:name="_Toc59624738"/>
      <w:bookmarkStart w:id="118" w:name="_Ref111121647"/>
      <w:bookmarkStart w:id="119" w:name="_Toc50043916"/>
      <w:bookmarkStart w:id="120" w:name="_Toc139025506"/>
      <w:r>
        <w:rPr>
          <w:rFonts w:hint="eastAsia"/>
        </w:rPr>
        <w:t>模组复位流程</w:t>
      </w:r>
      <w:bookmarkEnd w:id="117"/>
      <w:r w:rsidR="001F454D">
        <w:rPr>
          <w:rFonts w:hint="eastAsia"/>
        </w:rPr>
        <w:t>1</w:t>
      </w:r>
      <w:bookmarkEnd w:id="118"/>
      <w:bookmarkEnd w:id="120"/>
    </w:p>
    <w:bookmarkEnd w:id="119"/>
    <w:p w14:paraId="5D0B1756" w14:textId="77777777" w:rsidR="00304CE9" w:rsidRDefault="00C2415A" w:rsidP="00CF7C2C">
      <w:pPr>
        <w:pStyle w:val="Figure"/>
      </w:pPr>
      <w:r>
        <w:object w:dxaOrig="9900" w:dyaOrig="5145" w14:anchorId="7DC60F28">
          <v:shape id="_x0000_i1031" type="#_x0000_t75" style="width:495pt;height:257.25pt" o:ole="">
            <v:imagedata r:id="rId51" o:title=""/>
          </v:shape>
          <o:OLEObject Type="Embed" ProgID="Visio.Drawing.15" ShapeID="_x0000_i1031" DrawAspect="Content" ObjectID="_1749638530" r:id="rId52"/>
        </w:object>
      </w:r>
      <w:bookmarkEnd w:id="78"/>
      <w:bookmarkEnd w:id="79"/>
    </w:p>
    <w:p w14:paraId="54BA38EF" w14:textId="6C954DE8" w:rsidR="00E52204" w:rsidRPr="00E52204" w:rsidRDefault="00E52204" w:rsidP="00020DD0">
      <w:pPr>
        <w:pStyle w:val="FigureDescription"/>
      </w:pPr>
      <w:bookmarkStart w:id="121" w:name="_Ref111121700"/>
      <w:bookmarkStart w:id="122" w:name="_Toc139025507"/>
      <w:r>
        <w:rPr>
          <w:rFonts w:hint="eastAsia"/>
        </w:rPr>
        <w:lastRenderedPageBreak/>
        <w:t>模组复位流程</w:t>
      </w:r>
      <w:r w:rsidR="001F454D">
        <w:rPr>
          <w:rFonts w:hint="eastAsia"/>
        </w:rPr>
        <w:t>2</w:t>
      </w:r>
      <w:bookmarkEnd w:id="121"/>
      <w:bookmarkEnd w:id="122"/>
    </w:p>
    <w:p w14:paraId="0D8B37DB" w14:textId="34091E0A" w:rsidR="00304CE9" w:rsidRDefault="00673997">
      <w:r>
        <w:object w:dxaOrig="9900" w:dyaOrig="5145" w14:anchorId="52AFF7B7">
          <v:shape id="_x0000_i1032" type="#_x0000_t75" style="width:470.25pt;height:244.4pt" o:ole="">
            <v:imagedata r:id="rId53" o:title=""/>
          </v:shape>
          <o:OLEObject Type="Embed" ProgID="Visio.Drawing.15" ShapeID="_x0000_i1032" DrawAspect="Content" ObjectID="_1749638531" r:id="rId54"/>
        </w:object>
      </w:r>
    </w:p>
    <w:p w14:paraId="5CD236DB" w14:textId="77777777" w:rsidR="00020DD0" w:rsidRDefault="00020DD0" w:rsidP="00020DD0">
      <w:pPr>
        <w:pStyle w:val="afc"/>
        <w:rPr>
          <w:lang w:val="zh-CN"/>
        </w:rPr>
      </w:pPr>
    </w:p>
    <w:p w14:paraId="0F216371" w14:textId="77777777" w:rsidR="00304CE9" w:rsidRDefault="004D5CE0" w:rsidP="00020DD0">
      <w:pPr>
        <w:pStyle w:val="20"/>
      </w:pPr>
      <w:bookmarkStart w:id="123" w:name="_Toc519690659"/>
      <w:bookmarkStart w:id="124" w:name="_Toc503528066"/>
      <w:bookmarkStart w:id="125" w:name="_Toc510538853"/>
      <w:bookmarkStart w:id="126" w:name="_Toc394929703"/>
      <w:bookmarkStart w:id="127" w:name="_Toc139025568"/>
      <w:bookmarkEnd w:id="56"/>
      <w:bookmarkEnd w:id="80"/>
      <w:proofErr w:type="spellStart"/>
      <w:r>
        <w:rPr>
          <w:rFonts w:hint="eastAsia"/>
        </w:rPr>
        <w:t>外设接口</w:t>
      </w:r>
      <w:bookmarkEnd w:id="123"/>
      <w:bookmarkEnd w:id="127"/>
      <w:proofErr w:type="spellEnd"/>
    </w:p>
    <w:p w14:paraId="0EF09290" w14:textId="35BC6F81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1874273294"/>
          <w:placeholder>
            <w:docPart w:val="AE8E179E0CA245308AB197D14C803C15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模组提供多种外设接口。</w:t>
      </w:r>
    </w:p>
    <w:p w14:paraId="513A4B0A" w14:textId="5933271B" w:rsidR="00304CE9" w:rsidRDefault="004D5CE0" w:rsidP="006461D2">
      <w:pPr>
        <w:pStyle w:val="afc"/>
      </w:pPr>
      <w:r>
        <w:rPr>
          <w:rFonts w:hint="eastAsia"/>
        </w:rPr>
        <w:t>本节所有参考设计中，模组外设接口管脚命名</w:t>
      </w:r>
      <w:r w:rsidR="006C0853">
        <w:rPr>
          <w:rFonts w:hint="eastAsia"/>
        </w:rPr>
        <w:t>包含的收发方向基于模组而言，外设管脚命名则基于外设器件本身。如</w:t>
      </w:r>
      <w:r>
        <w:rPr>
          <w:rFonts w:hint="eastAsia"/>
        </w:rPr>
        <w:t>模组的</w:t>
      </w:r>
      <w:r>
        <w:rPr>
          <w:rFonts w:hint="eastAsia"/>
        </w:rPr>
        <w:t>UART_</w:t>
      </w:r>
      <w:r>
        <w:t>T</w:t>
      </w:r>
      <w:r>
        <w:rPr>
          <w:rFonts w:hint="eastAsia"/>
        </w:rPr>
        <w:t>XD</w:t>
      </w:r>
      <w:r>
        <w:rPr>
          <w:rFonts w:hint="eastAsia"/>
        </w:rPr>
        <w:t>表示模组发送数据的管脚，</w:t>
      </w:r>
      <w:r>
        <w:rPr>
          <w:rFonts w:hint="eastAsia"/>
        </w:rPr>
        <w:t>M</w:t>
      </w:r>
      <w:r>
        <w:t>CU_RXD</w:t>
      </w:r>
      <w:r>
        <w:rPr>
          <w:rFonts w:hint="eastAsia"/>
        </w:rPr>
        <w:t>是</w:t>
      </w:r>
      <w:r>
        <w:rPr>
          <w:rFonts w:hint="eastAsia"/>
        </w:rPr>
        <w:t>MCU</w:t>
      </w:r>
      <w:r w:rsidR="008B1ECE">
        <w:rPr>
          <w:rFonts w:hint="eastAsia"/>
        </w:rPr>
        <w:t>接收数据的管脚</w:t>
      </w:r>
      <w:r>
        <w:rPr>
          <w:rFonts w:hint="eastAsia"/>
        </w:rPr>
        <w:t>。</w:t>
      </w:r>
      <w:r>
        <w:t>设计过程中，应注意管脚信号命名是基于模组还是</w:t>
      </w:r>
      <w:r w:rsidR="001B27A5">
        <w:rPr>
          <w:rFonts w:hint="eastAsia"/>
        </w:rPr>
        <w:t>外部</w:t>
      </w:r>
      <w:r w:rsidR="001B27A5">
        <w:t>设备</w:t>
      </w:r>
      <w:r>
        <w:rPr>
          <w:rFonts w:hint="eastAsia"/>
        </w:rPr>
        <w:t>。</w:t>
      </w:r>
    </w:p>
    <w:p w14:paraId="0A01F810" w14:textId="06FFD271" w:rsidR="00020DD0" w:rsidRDefault="004D5CE0" w:rsidP="00020DD0">
      <w:pPr>
        <w:pStyle w:val="31"/>
      </w:pPr>
      <w:bookmarkStart w:id="128" w:name="_Toc519690660"/>
      <w:bookmarkStart w:id="129" w:name="_Toc139025569"/>
      <w:r>
        <w:rPr>
          <w:rFonts w:hint="eastAsia"/>
        </w:rPr>
        <w:t>U</w:t>
      </w:r>
      <w:r>
        <w:t>SB</w:t>
      </w:r>
      <w:bookmarkEnd w:id="128"/>
      <w:bookmarkEnd w:id="129"/>
    </w:p>
    <w:p w14:paraId="1239B3CF" w14:textId="77777777" w:rsidR="002F7D58" w:rsidRPr="002F7D58" w:rsidRDefault="002F7D58" w:rsidP="002F7D58">
      <w:pPr>
        <w:pStyle w:val="afc"/>
        <w:rPr>
          <w:rFonts w:hint="eastAsia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B8772F" w:rsidRPr="00B30D96" w14:paraId="6DE9E45D" w14:textId="77777777" w:rsidTr="009E6205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50602C49" w14:textId="77777777" w:rsidR="00B8772F" w:rsidRPr="00425DDA" w:rsidRDefault="00B8772F" w:rsidP="009E6205">
            <w:pPr>
              <w:pStyle w:val="TableText"/>
            </w:pPr>
            <w:r w:rsidRPr="00425DDA">
              <w:rPr>
                <w:noProof/>
              </w:rPr>
              <w:drawing>
                <wp:inline distT="0" distB="0" distL="0" distR="0" wp14:anchorId="40EAB00F" wp14:editId="0670F510">
                  <wp:extent cx="418469" cy="360000"/>
                  <wp:effectExtent l="0" t="0" r="635" b="254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148FDBA4" w14:textId="77777777" w:rsidR="00B8772F" w:rsidRPr="00B30D96" w:rsidRDefault="00B8772F" w:rsidP="009E620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USB_ID</w:t>
            </w:r>
            <w:r>
              <w:rPr>
                <w:rFonts w:hint="eastAsia"/>
              </w:rPr>
              <w:t>信号</w:t>
            </w:r>
            <w:r>
              <w:t>与</w:t>
            </w:r>
            <w:r w:rsidRPr="000715AC">
              <w:t>WLAN_EN</w:t>
            </w:r>
            <w:r>
              <w:rPr>
                <w:rFonts w:hint="eastAsia"/>
              </w:rPr>
              <w:t>信号</w:t>
            </w:r>
            <w:r>
              <w:t>同时仅能使用其中之一。</w:t>
            </w:r>
          </w:p>
        </w:tc>
      </w:tr>
    </w:tbl>
    <w:p w14:paraId="5E7F2FF8" w14:textId="77777777" w:rsidR="00B8772F" w:rsidRPr="00020DD0" w:rsidRDefault="00B8772F" w:rsidP="00020DD0"/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577"/>
        <w:gridCol w:w="1175"/>
        <w:gridCol w:w="689"/>
        <w:gridCol w:w="2071"/>
        <w:gridCol w:w="3900"/>
      </w:tblGrid>
      <w:tr w:rsidR="00304CE9" w14:paraId="1AF52B88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77" w:type="dxa"/>
          </w:tcPr>
          <w:p w14:paraId="5478B998" w14:textId="77777777" w:rsidR="00304CE9" w:rsidRDefault="004D5CE0">
            <w:pPr>
              <w:pStyle w:val="TableHeading"/>
            </w:pPr>
            <w:bookmarkStart w:id="130" w:name="OLE_LINK28"/>
            <w:bookmarkStart w:id="131" w:name="OLE_LINK29"/>
            <w:r>
              <w:rPr>
                <w:rFonts w:hint="eastAsia"/>
              </w:rPr>
              <w:t>管脚名称</w:t>
            </w:r>
            <w:bookmarkEnd w:id="130"/>
            <w:bookmarkEnd w:id="131"/>
          </w:p>
        </w:tc>
        <w:tc>
          <w:tcPr>
            <w:tcW w:w="1175" w:type="dxa"/>
          </w:tcPr>
          <w:p w14:paraId="3674ECB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689" w:type="dxa"/>
          </w:tcPr>
          <w:p w14:paraId="3EA8E811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071" w:type="dxa"/>
          </w:tcPr>
          <w:p w14:paraId="70DB9CA1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3900" w:type="dxa"/>
          </w:tcPr>
          <w:p w14:paraId="3414BF21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2063D428" w14:textId="77777777" w:rsidTr="00304CE9">
        <w:tc>
          <w:tcPr>
            <w:tcW w:w="1577" w:type="dxa"/>
          </w:tcPr>
          <w:p w14:paraId="4A93D26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USB_</w:t>
            </w:r>
            <w:r>
              <w:t>VBUS</w:t>
            </w:r>
          </w:p>
        </w:tc>
        <w:tc>
          <w:tcPr>
            <w:tcW w:w="1175" w:type="dxa"/>
          </w:tcPr>
          <w:p w14:paraId="23FAA22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40</w:t>
            </w:r>
          </w:p>
        </w:tc>
        <w:tc>
          <w:tcPr>
            <w:tcW w:w="689" w:type="dxa"/>
          </w:tcPr>
          <w:p w14:paraId="612AFCD1" w14:textId="77777777" w:rsidR="00304CE9" w:rsidRDefault="004D5CE0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I</w:t>
            </w:r>
          </w:p>
        </w:tc>
        <w:tc>
          <w:tcPr>
            <w:tcW w:w="2071" w:type="dxa"/>
          </w:tcPr>
          <w:p w14:paraId="4931D18A" w14:textId="77777777" w:rsidR="00304CE9" w:rsidRDefault="004D5CE0" w:rsidP="007F6E5D">
            <w:pPr>
              <w:pStyle w:val="TableText"/>
            </w:pPr>
            <w:r>
              <w:t>USB</w:t>
            </w:r>
            <w:r>
              <w:rPr>
                <w:rFonts w:hint="eastAsia"/>
              </w:rPr>
              <w:t>插入检测管脚</w:t>
            </w:r>
          </w:p>
        </w:tc>
        <w:tc>
          <w:tcPr>
            <w:tcW w:w="3900" w:type="dxa"/>
          </w:tcPr>
          <w:p w14:paraId="53212B1C" w14:textId="77777777" w:rsidR="00906A96" w:rsidRPr="00052679" w:rsidRDefault="00906A96" w:rsidP="00906A96">
            <w:pPr>
              <w:pStyle w:val="TableText"/>
              <w:rPr>
                <w:lang w:val="de-DE"/>
              </w:rPr>
            </w:pPr>
            <w:r w:rsidRPr="00052679">
              <w:rPr>
                <w:rFonts w:hint="eastAsia"/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m</w:t>
            </w:r>
            <w:r w:rsidRPr="00052679">
              <w:rPr>
                <w:vertAlign w:val="subscript"/>
                <w:lang w:val="de-DE"/>
              </w:rPr>
              <w:t>in</w:t>
            </w:r>
            <w:r w:rsidRPr="00052679">
              <w:rPr>
                <w:lang w:val="de-DE"/>
              </w:rPr>
              <w:t>=</w:t>
            </w:r>
            <w:r>
              <w:rPr>
                <w:lang w:val="de-DE"/>
              </w:rPr>
              <w:t>4.4</w:t>
            </w:r>
            <w:r w:rsidRPr="00052679">
              <w:rPr>
                <w:lang w:val="de-DE"/>
              </w:rPr>
              <w:t>V</w:t>
            </w:r>
          </w:p>
          <w:p w14:paraId="3A7FA578" w14:textId="77777777" w:rsidR="00906A96" w:rsidRPr="00052679" w:rsidRDefault="00906A96" w:rsidP="00906A96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norm</w:t>
            </w:r>
            <w:r w:rsidRPr="00052679">
              <w:rPr>
                <w:lang w:val="de-DE"/>
              </w:rPr>
              <w:t>=</w:t>
            </w:r>
            <w:r>
              <w:rPr>
                <w:lang w:val="de-DE"/>
              </w:rPr>
              <w:t>5.0</w:t>
            </w:r>
            <w:r w:rsidRPr="00052679">
              <w:rPr>
                <w:lang w:val="de-DE"/>
              </w:rPr>
              <w:t>V</w:t>
            </w:r>
          </w:p>
          <w:p w14:paraId="17407F64" w14:textId="4DFBAD55" w:rsidR="00304CE9" w:rsidRDefault="00906A96" w:rsidP="00906A96">
            <w:pPr>
              <w:pStyle w:val="TableText"/>
            </w:pPr>
            <w:r w:rsidRPr="00052679">
              <w:rPr>
                <w:rFonts w:hint="eastAsia"/>
                <w:lang w:val="de-DE"/>
              </w:rPr>
              <w:t>V</w:t>
            </w:r>
            <w:r w:rsidRPr="00052679">
              <w:rPr>
                <w:rFonts w:hint="eastAsia"/>
                <w:vertAlign w:val="subscript"/>
                <w:lang w:val="de-DE"/>
              </w:rPr>
              <w:t>max</w:t>
            </w:r>
            <w:r w:rsidRPr="00052679">
              <w:rPr>
                <w:rFonts w:hint="eastAsia"/>
                <w:lang w:val="de-DE"/>
              </w:rPr>
              <w:t>=</w:t>
            </w:r>
            <w:r>
              <w:rPr>
                <w:lang w:val="de-DE"/>
              </w:rPr>
              <w:t>5.25</w:t>
            </w:r>
            <w:r w:rsidRPr="00052679">
              <w:rPr>
                <w:rFonts w:hint="eastAsia"/>
                <w:lang w:val="de-DE"/>
              </w:rPr>
              <w:t>V</w:t>
            </w:r>
          </w:p>
        </w:tc>
      </w:tr>
      <w:tr w:rsidR="00304CE9" w14:paraId="45558125" w14:textId="77777777" w:rsidTr="00304CE9">
        <w:tc>
          <w:tcPr>
            <w:tcW w:w="1577" w:type="dxa"/>
          </w:tcPr>
          <w:p w14:paraId="30CEB82E" w14:textId="77777777" w:rsidR="00304CE9" w:rsidRDefault="004D5CE0" w:rsidP="007F6E5D">
            <w:pPr>
              <w:pStyle w:val="TableText"/>
            </w:pPr>
            <w:r>
              <w:t>USB_DM</w:t>
            </w:r>
          </w:p>
        </w:tc>
        <w:tc>
          <w:tcPr>
            <w:tcW w:w="1175" w:type="dxa"/>
          </w:tcPr>
          <w:p w14:paraId="057C98A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41</w:t>
            </w:r>
          </w:p>
        </w:tc>
        <w:tc>
          <w:tcPr>
            <w:tcW w:w="689" w:type="dxa"/>
          </w:tcPr>
          <w:p w14:paraId="17F8ED4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IO</w:t>
            </w:r>
          </w:p>
        </w:tc>
        <w:tc>
          <w:tcPr>
            <w:tcW w:w="2071" w:type="dxa"/>
          </w:tcPr>
          <w:p w14:paraId="43B36F85" w14:textId="77777777" w:rsidR="00304CE9" w:rsidRDefault="004D5CE0" w:rsidP="007F6E5D">
            <w:pPr>
              <w:pStyle w:val="TableText"/>
            </w:pPr>
            <w:r>
              <w:t>USB</w:t>
            </w:r>
            <w:r>
              <w:rPr>
                <w:rFonts w:hint="eastAsia"/>
              </w:rPr>
              <w:t>数据负信号</w:t>
            </w:r>
          </w:p>
        </w:tc>
        <w:tc>
          <w:tcPr>
            <w:tcW w:w="3900" w:type="dxa"/>
            <w:vMerge w:val="restart"/>
          </w:tcPr>
          <w:p w14:paraId="55CA1A08" w14:textId="77777777" w:rsidR="00304CE9" w:rsidRDefault="004D5CE0" w:rsidP="007F6E5D">
            <w:pPr>
              <w:pStyle w:val="TableText"/>
            </w:pPr>
            <w:r>
              <w:t>USB 2.0</w:t>
            </w:r>
            <w:r>
              <w:rPr>
                <w:rFonts w:hint="eastAsia"/>
              </w:rPr>
              <w:t>，用于软件下载及数据传输，</w:t>
            </w:r>
            <w:proofErr w:type="gramStart"/>
            <w:r>
              <w:rPr>
                <w:rFonts w:hint="eastAsia"/>
              </w:rPr>
              <w:t>差</w:t>
            </w:r>
            <w:r>
              <w:rPr>
                <w:rFonts w:hint="eastAsia"/>
              </w:rPr>
              <w:lastRenderedPageBreak/>
              <w:t>分走</w:t>
            </w:r>
            <w:proofErr w:type="gramEnd"/>
            <w:r>
              <w:rPr>
                <w:rFonts w:hint="eastAsia"/>
              </w:rPr>
              <w:t>线阻抗控制</w:t>
            </w:r>
            <w:r>
              <w:t>90</w:t>
            </w:r>
            <w:r>
              <w:rPr>
                <w:szCs w:val="20"/>
                <w:shd w:val="clear" w:color="auto" w:fill="FFFFFF"/>
              </w:rPr>
              <w:t>Ω</w:t>
            </w:r>
            <w:r>
              <w:rPr>
                <w:szCs w:val="20"/>
                <w:shd w:val="clear" w:color="auto" w:fill="FFFFFF"/>
              </w:rPr>
              <w:t>。</w:t>
            </w:r>
          </w:p>
        </w:tc>
      </w:tr>
      <w:tr w:rsidR="00304CE9" w14:paraId="498D57EF" w14:textId="77777777" w:rsidTr="00304CE9">
        <w:tc>
          <w:tcPr>
            <w:tcW w:w="1577" w:type="dxa"/>
          </w:tcPr>
          <w:p w14:paraId="7C4832EB" w14:textId="77777777" w:rsidR="00304CE9" w:rsidRDefault="004D5CE0" w:rsidP="007F6E5D">
            <w:pPr>
              <w:pStyle w:val="TableText"/>
            </w:pPr>
            <w:r>
              <w:lastRenderedPageBreak/>
              <w:t>USB_DP</w:t>
            </w:r>
          </w:p>
        </w:tc>
        <w:tc>
          <w:tcPr>
            <w:tcW w:w="1175" w:type="dxa"/>
          </w:tcPr>
          <w:p w14:paraId="78D6505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42</w:t>
            </w:r>
          </w:p>
        </w:tc>
        <w:tc>
          <w:tcPr>
            <w:tcW w:w="689" w:type="dxa"/>
          </w:tcPr>
          <w:p w14:paraId="50D4F3E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IO</w:t>
            </w:r>
          </w:p>
        </w:tc>
        <w:tc>
          <w:tcPr>
            <w:tcW w:w="2071" w:type="dxa"/>
          </w:tcPr>
          <w:p w14:paraId="149D6D63" w14:textId="77777777" w:rsidR="00304CE9" w:rsidRDefault="004D5CE0" w:rsidP="007F6E5D">
            <w:pPr>
              <w:pStyle w:val="TableText"/>
            </w:pPr>
            <w:r>
              <w:t>USB</w:t>
            </w:r>
            <w:r>
              <w:rPr>
                <w:rFonts w:hint="eastAsia"/>
              </w:rPr>
              <w:t>数据正信号</w:t>
            </w:r>
          </w:p>
        </w:tc>
        <w:tc>
          <w:tcPr>
            <w:tcW w:w="3900" w:type="dxa"/>
            <w:vMerge/>
          </w:tcPr>
          <w:p w14:paraId="767A3698" w14:textId="77777777" w:rsidR="00304CE9" w:rsidRDefault="00304CE9" w:rsidP="007F6E5D">
            <w:pPr>
              <w:pStyle w:val="TableText"/>
            </w:pPr>
          </w:p>
        </w:tc>
      </w:tr>
      <w:tr w:rsidR="00560824" w14:paraId="327130F3" w14:textId="77777777" w:rsidTr="00304CE9">
        <w:tc>
          <w:tcPr>
            <w:tcW w:w="1577" w:type="dxa"/>
          </w:tcPr>
          <w:p w14:paraId="61F20B3D" w14:textId="645B17B1" w:rsidR="00560824" w:rsidRDefault="00560824" w:rsidP="007F6E5D">
            <w:pPr>
              <w:pStyle w:val="TableText"/>
            </w:pPr>
            <w:r>
              <w:rPr>
                <w:rFonts w:hint="eastAsia"/>
              </w:rPr>
              <w:t>USB_ID</w:t>
            </w:r>
          </w:p>
        </w:tc>
        <w:tc>
          <w:tcPr>
            <w:tcW w:w="1175" w:type="dxa"/>
          </w:tcPr>
          <w:p w14:paraId="1DA5FB6E" w14:textId="15A8C2B6" w:rsidR="00560824" w:rsidRDefault="00560824" w:rsidP="007F6E5D">
            <w:pPr>
              <w:pStyle w:val="TableText"/>
            </w:pPr>
            <w:r>
              <w:rPr>
                <w:rFonts w:hint="eastAsia"/>
              </w:rPr>
              <w:t>43</w:t>
            </w:r>
          </w:p>
        </w:tc>
        <w:tc>
          <w:tcPr>
            <w:tcW w:w="689" w:type="dxa"/>
          </w:tcPr>
          <w:p w14:paraId="03AB5D64" w14:textId="064278B1" w:rsidR="00560824" w:rsidRDefault="00560824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071" w:type="dxa"/>
          </w:tcPr>
          <w:p w14:paraId="602A822B" w14:textId="46E4FA00" w:rsidR="00560824" w:rsidRDefault="00560824" w:rsidP="007F6E5D">
            <w:pPr>
              <w:pStyle w:val="TableText"/>
            </w:pPr>
            <w:r>
              <w:rPr>
                <w:rFonts w:hint="eastAsia"/>
              </w:rPr>
              <w:t>USB ID</w:t>
            </w:r>
            <w:r>
              <w:rPr>
                <w:rFonts w:hint="eastAsia"/>
              </w:rPr>
              <w:t>管脚</w:t>
            </w:r>
          </w:p>
        </w:tc>
        <w:tc>
          <w:tcPr>
            <w:tcW w:w="3900" w:type="dxa"/>
          </w:tcPr>
          <w:p w14:paraId="59D09857" w14:textId="736FC684" w:rsidR="00560824" w:rsidRDefault="00704F06" w:rsidP="00704F06">
            <w:pPr>
              <w:pStyle w:val="TableText"/>
            </w:pPr>
            <w:r>
              <w:rPr>
                <w:rFonts w:hint="eastAsia"/>
              </w:rPr>
              <w:t>默认</w:t>
            </w:r>
            <w:r>
              <w:t>不支持</w:t>
            </w:r>
            <w:r w:rsidR="001C3584">
              <w:rPr>
                <w:rFonts w:hint="eastAsia"/>
              </w:rPr>
              <w:t>。</w:t>
            </w:r>
          </w:p>
        </w:tc>
      </w:tr>
    </w:tbl>
    <w:bookmarkStart w:id="132" w:name="OLE_LINK42"/>
    <w:bookmarkStart w:id="133" w:name="_Ref167703832"/>
    <w:p w14:paraId="37CE5639" w14:textId="232E33E6" w:rsidR="00304CE9" w:rsidRDefault="00000000" w:rsidP="003726CA">
      <w:pPr>
        <w:pStyle w:val="afc"/>
      </w:pPr>
      <w:sdt>
        <w:sdtPr>
          <w:rPr>
            <w:rFonts w:hint="eastAsia"/>
          </w:rPr>
          <w:alias w:val="关键词"/>
          <w:id w:val="1166051690"/>
          <w:placeholder>
            <w:docPart w:val="C080FF74EFD1461F9107659E68720CC8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可以通过</w:t>
      </w:r>
      <w:r w:rsidR="004D5CE0">
        <w:t>USB</w:t>
      </w:r>
      <w:r w:rsidR="004D5CE0">
        <w:rPr>
          <w:rFonts w:hint="eastAsia"/>
        </w:rPr>
        <w:t>接口实现程序下载、数据通讯及调试等。模组的</w:t>
      </w:r>
      <w:r w:rsidR="004D5CE0">
        <w:t>USB</w:t>
      </w:r>
      <w:r w:rsidR="002019E5">
        <w:rPr>
          <w:rFonts w:hint="eastAsia"/>
        </w:rPr>
        <w:t>默认</w:t>
      </w:r>
      <w:r w:rsidR="00B10946">
        <w:rPr>
          <w:rFonts w:hint="eastAsia"/>
        </w:rPr>
        <w:t>为</w:t>
      </w:r>
      <w:r w:rsidR="002019E5">
        <w:t>从模式</w:t>
      </w:r>
      <w:r w:rsidR="00B04E13">
        <w:rPr>
          <w:rFonts w:hint="eastAsia"/>
        </w:rPr>
        <w:t>。</w:t>
      </w:r>
      <w:r w:rsidR="004D5CE0">
        <w:rPr>
          <w:rFonts w:hint="eastAsia"/>
        </w:rPr>
        <w:t>推荐</w:t>
      </w:r>
      <w:r w:rsidR="004D5CE0">
        <w:t>USB</w:t>
      </w:r>
      <w:r w:rsidR="001260D0">
        <w:rPr>
          <w:rFonts w:hint="eastAsia"/>
        </w:rPr>
        <w:t>接口</w:t>
      </w:r>
      <w:r w:rsidR="001260D0">
        <w:t>电路参考设计</w:t>
      </w:r>
      <w:r w:rsidR="004D5CE0">
        <w:rPr>
          <w:rFonts w:hint="eastAsia"/>
        </w:rPr>
        <w:t>如</w:t>
      </w:r>
      <w:bookmarkEnd w:id="132"/>
      <w:r w:rsidR="004D5CE0">
        <w:fldChar w:fldCharType="begin"/>
      </w:r>
      <w:r w:rsidR="004D5CE0">
        <w:instrText xml:space="preserve"> </w:instrText>
      </w:r>
      <w:r w:rsidR="004D5CE0">
        <w:rPr>
          <w:rFonts w:hint="eastAsia"/>
        </w:rPr>
        <w:instrText>REF _Ref503340334 \r \h</w:instrText>
      </w:r>
      <w:r w:rsidR="004D5CE0">
        <w:instrText xml:space="preserve"> </w:instrText>
      </w:r>
      <w:r w:rsidR="004D5CE0"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5-12</w:t>
      </w:r>
      <w:r w:rsidR="004D5CE0">
        <w:fldChar w:fldCharType="end"/>
      </w:r>
      <w:r w:rsidR="004D5CE0">
        <w:rPr>
          <w:rFonts w:hint="eastAsia"/>
        </w:rPr>
        <w:t>。</w:t>
      </w:r>
    </w:p>
    <w:p w14:paraId="01CE9C1B" w14:textId="77777777" w:rsidR="00304CE9" w:rsidRDefault="004D5CE0">
      <w:pPr>
        <w:pStyle w:val="FigureDescription"/>
      </w:pPr>
      <w:bookmarkStart w:id="134" w:name="_Ref387946606"/>
      <w:bookmarkStart w:id="135" w:name="_Toc503528114"/>
      <w:bookmarkStart w:id="136" w:name="_Toc388011603"/>
      <w:bookmarkStart w:id="137" w:name="_Ref503340334"/>
      <w:bookmarkStart w:id="138" w:name="_Toc519690830"/>
      <w:bookmarkStart w:id="139" w:name="_Toc139025508"/>
      <w:r>
        <w:t>USB</w:t>
      </w:r>
      <w:r>
        <w:rPr>
          <w:rFonts w:hint="eastAsia"/>
        </w:rPr>
        <w:t>连接</w:t>
      </w:r>
      <w:bookmarkEnd w:id="134"/>
      <w:bookmarkEnd w:id="135"/>
      <w:bookmarkEnd w:id="136"/>
      <w:bookmarkEnd w:id="137"/>
      <w:r>
        <w:rPr>
          <w:rFonts w:hint="eastAsia"/>
        </w:rPr>
        <w:t>电路参考设计</w:t>
      </w:r>
      <w:bookmarkEnd w:id="138"/>
      <w:bookmarkEnd w:id="139"/>
    </w:p>
    <w:p w14:paraId="3EF6DAAF" w14:textId="0B1EC786" w:rsidR="00BD2B7E" w:rsidRDefault="00B70530" w:rsidP="00AD04CD">
      <w:pPr>
        <w:jc w:val="center"/>
      </w:pPr>
      <w:r>
        <w:rPr>
          <w:noProof/>
        </w:rPr>
        <w:drawing>
          <wp:inline distT="0" distB="0" distL="0" distR="0" wp14:anchorId="36D91601" wp14:editId="73220260">
            <wp:extent cx="5976620" cy="202692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8AC" w14:textId="77777777" w:rsidR="002F7D58" w:rsidRPr="00BD2B7E" w:rsidRDefault="002F7D58" w:rsidP="002F7D58">
      <w:pPr>
        <w:pStyle w:val="afc"/>
        <w:rPr>
          <w:rFonts w:hint="eastAsia"/>
        </w:rPr>
      </w:pPr>
    </w:p>
    <w:p w14:paraId="3BF4EDE6" w14:textId="77777777" w:rsidR="00304CE9" w:rsidRDefault="004D5CE0" w:rsidP="00020DD0">
      <w:pPr>
        <w:pStyle w:val="afc"/>
      </w:pPr>
      <w:bookmarkStart w:id="140" w:name="OLE_LINK43"/>
      <w:r>
        <w:rPr>
          <w:rFonts w:hint="eastAsia"/>
        </w:rPr>
        <w:t>原理图设计注意事项：</w:t>
      </w:r>
    </w:p>
    <w:p w14:paraId="3E57758F" w14:textId="68361A2B" w:rsidR="00304CE9" w:rsidRDefault="004D5CE0">
      <w:pPr>
        <w:pStyle w:val="ItemList"/>
      </w:pPr>
      <w:bookmarkStart w:id="141" w:name="_Toc519690661"/>
      <w:bookmarkStart w:id="142" w:name="_Toc503528070"/>
      <w:bookmarkStart w:id="143" w:name="_Toc289421352"/>
      <w:bookmarkStart w:id="144" w:name="_Toc215375864"/>
      <w:bookmarkStart w:id="145" w:name="_Toc503528065"/>
      <w:bookmarkStart w:id="146" w:name="_Toc388011642"/>
      <w:bookmarkStart w:id="147" w:name="_Toc394929699"/>
      <w:bookmarkEnd w:id="133"/>
      <w:bookmarkEnd w:id="140"/>
      <w:r>
        <w:rPr>
          <w:rFonts w:hint="eastAsia"/>
        </w:rPr>
        <w:t>USB_</w:t>
      </w:r>
      <w:r>
        <w:t>VBUS</w:t>
      </w:r>
      <w:r>
        <w:rPr>
          <w:rFonts w:hint="eastAsia"/>
        </w:rPr>
        <w:t>上并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（</w:t>
      </w:r>
      <w:r>
        <w:t>1μF</w:t>
      </w:r>
      <w:r>
        <w:rPr>
          <w:rFonts w:hint="eastAsia"/>
        </w:rPr>
        <w:t>）和</w:t>
      </w:r>
      <w:r>
        <w:rPr>
          <w:rFonts w:hint="eastAsia"/>
        </w:rPr>
        <w:t>C</w:t>
      </w:r>
      <w:r>
        <w:t>2</w:t>
      </w:r>
      <w:r>
        <w:rPr>
          <w:rFonts w:hint="eastAsia"/>
        </w:rPr>
        <w:t>（</w:t>
      </w:r>
      <w:r>
        <w:rPr>
          <w:rFonts w:hint="eastAsia"/>
        </w:rPr>
        <w:t>33</w:t>
      </w:r>
      <w:r>
        <w:t>pF</w:t>
      </w:r>
      <w:r>
        <w:rPr>
          <w:rFonts w:hint="eastAsia"/>
        </w:rPr>
        <w:t>）滤波电容，电源线须增加</w:t>
      </w:r>
      <w:r w:rsidR="00244163">
        <w:t>TVS</w:t>
      </w:r>
      <w:r>
        <w:rPr>
          <w:rFonts w:hint="eastAsia"/>
        </w:rPr>
        <w:t>器件</w:t>
      </w:r>
      <w:r w:rsidR="00036E6A">
        <w:rPr>
          <w:rFonts w:hint="eastAsia"/>
        </w:rPr>
        <w:t>。</w:t>
      </w:r>
      <w:r w:rsidR="00036E6A">
        <w:t xml:space="preserve"> </w:t>
      </w:r>
    </w:p>
    <w:p w14:paraId="3C45C318" w14:textId="7FD506BC" w:rsidR="00304CE9" w:rsidRDefault="004D5CE0">
      <w:pPr>
        <w:pStyle w:val="ItemList"/>
      </w:pPr>
      <w:r>
        <w:t>USB_DP</w:t>
      </w:r>
      <w:r>
        <w:rPr>
          <w:rFonts w:hint="eastAsia"/>
        </w:rPr>
        <w:t>、</w:t>
      </w:r>
      <w:r>
        <w:t>USB_DM</w:t>
      </w:r>
      <w:r>
        <w:rPr>
          <w:rFonts w:hint="eastAsia"/>
        </w:rPr>
        <w:t>数据线上的</w:t>
      </w:r>
      <w:r>
        <w:t>ESD</w:t>
      </w:r>
      <w:r>
        <w:rPr>
          <w:rFonts w:hint="eastAsia"/>
        </w:rPr>
        <w:t>器件（</w:t>
      </w:r>
      <w:r w:rsidR="00CA638D">
        <w:rPr>
          <w:rFonts w:hint="eastAsia"/>
        </w:rPr>
        <w:t>ESD1</w:t>
      </w:r>
      <w:r>
        <w:rPr>
          <w:rFonts w:hint="eastAsia"/>
        </w:rPr>
        <w:t>、</w:t>
      </w:r>
      <w:r w:rsidR="00CA638D">
        <w:rPr>
          <w:rFonts w:hint="eastAsia"/>
        </w:rPr>
        <w:t>ESD2</w:t>
      </w:r>
      <w:r>
        <w:rPr>
          <w:rFonts w:hint="eastAsia"/>
        </w:rPr>
        <w:t>）的结电容须小于</w:t>
      </w:r>
      <w:r>
        <w:rPr>
          <w:rFonts w:hint="eastAsia"/>
        </w:rPr>
        <w:t>0.5</w:t>
      </w:r>
      <w:r>
        <w:t>pF</w:t>
      </w:r>
      <w:r>
        <w:rPr>
          <w:rFonts w:hint="eastAsia"/>
        </w:rPr>
        <w:t>。</w:t>
      </w:r>
    </w:p>
    <w:p w14:paraId="5B5A48E2" w14:textId="1B11FA25" w:rsidR="00304CE9" w:rsidRDefault="004D5CE0">
      <w:pPr>
        <w:pStyle w:val="ItemList"/>
      </w:pPr>
      <w:r>
        <w:t>USB_DP</w:t>
      </w:r>
      <w:r>
        <w:rPr>
          <w:rFonts w:hint="eastAsia"/>
        </w:rPr>
        <w:t>、</w:t>
      </w:r>
      <w:r>
        <w:t>USB_DM</w:t>
      </w:r>
      <w:r w:rsidR="00C073C4">
        <w:rPr>
          <w:rFonts w:hint="eastAsia"/>
        </w:rPr>
        <w:t>线上串联</w:t>
      </w:r>
      <w:r>
        <w:rPr>
          <w:rFonts w:hint="eastAsia"/>
        </w:rPr>
        <w:t>电阻</w:t>
      </w:r>
      <w:r w:rsidR="004D51E1">
        <w:rPr>
          <w:rFonts w:hint="eastAsia"/>
        </w:rPr>
        <w:t>或</w:t>
      </w:r>
      <w:r w:rsidR="004D51E1">
        <w:t>共模电感</w:t>
      </w:r>
      <w:r>
        <w:rPr>
          <w:rFonts w:hint="eastAsia"/>
        </w:rPr>
        <w:t>可有效改善</w:t>
      </w:r>
      <w:r>
        <w:t>USB</w:t>
      </w:r>
      <w:r>
        <w:rPr>
          <w:rFonts w:hint="eastAsia"/>
        </w:rPr>
        <w:t>的</w:t>
      </w:r>
      <w:r w:rsidR="00725B78">
        <w:t>EMC</w:t>
      </w:r>
      <w:r>
        <w:rPr>
          <w:rFonts w:hint="eastAsia"/>
        </w:rPr>
        <w:t>性能</w:t>
      </w:r>
      <w:r w:rsidR="00C073C4">
        <w:rPr>
          <w:rFonts w:hint="eastAsia"/>
        </w:rPr>
        <w:t>，串</w:t>
      </w:r>
      <w:r w:rsidR="00C073C4">
        <w:t>联电阻大小和电感的</w:t>
      </w:r>
      <w:r w:rsidR="00C073C4">
        <w:rPr>
          <w:rFonts w:hint="eastAsia"/>
        </w:rPr>
        <w:t>选型</w:t>
      </w:r>
      <w:r w:rsidR="00C073C4">
        <w:t>应</w:t>
      </w:r>
      <w:r w:rsidR="00C073C4">
        <w:rPr>
          <w:rFonts w:hint="eastAsia"/>
        </w:rPr>
        <w:t>根据实际</w:t>
      </w:r>
      <w:r w:rsidR="00C073C4">
        <w:rPr>
          <w:rFonts w:hint="eastAsia"/>
        </w:rPr>
        <w:t>USB</w:t>
      </w:r>
      <w:r w:rsidR="00C073C4">
        <w:rPr>
          <w:rFonts w:hint="eastAsia"/>
        </w:rPr>
        <w:t>信号</w:t>
      </w:r>
      <w:r w:rsidR="00C073C4">
        <w:t>质量</w:t>
      </w:r>
      <w:r w:rsidR="00C073C4">
        <w:rPr>
          <w:rFonts w:hint="eastAsia"/>
        </w:rPr>
        <w:t>来</w:t>
      </w:r>
      <w:r w:rsidR="00C073C4">
        <w:t>确定</w:t>
      </w:r>
      <w:r>
        <w:rPr>
          <w:rFonts w:hint="eastAsia"/>
        </w:rPr>
        <w:t>。</w:t>
      </w:r>
    </w:p>
    <w:p w14:paraId="65E6F3C3" w14:textId="54FE9C9C" w:rsidR="00F90284" w:rsidRDefault="00F90284">
      <w:pPr>
        <w:pStyle w:val="ItemList"/>
      </w:pPr>
      <w:r w:rsidRPr="00036AAE">
        <w:rPr>
          <w:rFonts w:hint="eastAsia"/>
        </w:rPr>
        <w:t>若</w:t>
      </w:r>
      <w:r w:rsidRPr="00036AAE">
        <w:t>USB_VBUS</w:t>
      </w:r>
      <w:r w:rsidR="00AA305F">
        <w:t>保持</w:t>
      </w:r>
      <w:r w:rsidR="00AA305F" w:rsidRPr="00036AAE">
        <w:rPr>
          <w:rFonts w:hint="eastAsia"/>
        </w:rPr>
        <w:t>正常</w:t>
      </w:r>
      <w:r w:rsidR="00AA305F">
        <w:rPr>
          <w:rFonts w:hint="eastAsia"/>
        </w:rPr>
        <w:t>的</w:t>
      </w:r>
      <w:r w:rsidRPr="00036AAE">
        <w:rPr>
          <w:rFonts w:hint="eastAsia"/>
        </w:rPr>
        <w:t>输入，</w:t>
      </w:r>
      <w:r>
        <w:rPr>
          <w:rFonts w:hint="eastAsia"/>
        </w:rPr>
        <w:t>模</w:t>
      </w:r>
      <w:proofErr w:type="gramStart"/>
      <w:r>
        <w:rPr>
          <w:rFonts w:hint="eastAsia"/>
        </w:rPr>
        <w:t>组</w:t>
      </w:r>
      <w:r w:rsidRPr="00036AAE">
        <w:rPr>
          <w:rFonts w:hint="eastAsia"/>
        </w:rPr>
        <w:t>无法</w:t>
      </w:r>
      <w:proofErr w:type="gramEnd"/>
      <w:r w:rsidRPr="00036AAE">
        <w:rPr>
          <w:rFonts w:hint="eastAsia"/>
        </w:rPr>
        <w:t>进入休眠模式，可在</w:t>
      </w:r>
      <w:r w:rsidRPr="00036AAE">
        <w:t>USB_VBUS</w:t>
      </w:r>
      <w:r w:rsidRPr="00036AAE">
        <w:rPr>
          <w:rFonts w:hint="eastAsia"/>
        </w:rPr>
        <w:t>上加电源开关，由外部</w:t>
      </w:r>
      <w:r w:rsidRPr="00036AAE">
        <w:t>MCU</w:t>
      </w:r>
      <w:r w:rsidRPr="00036AAE">
        <w:rPr>
          <w:rFonts w:hint="eastAsia"/>
        </w:rPr>
        <w:t>控制</w:t>
      </w:r>
      <w:r>
        <w:rPr>
          <w:rFonts w:hint="eastAsia"/>
        </w:rPr>
        <w:t>。</w:t>
      </w:r>
    </w:p>
    <w:p w14:paraId="31AAE5C9" w14:textId="77777777" w:rsidR="00304CE9" w:rsidRDefault="004D5CE0" w:rsidP="00020DD0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043E2824" w14:textId="5FFB4C0D" w:rsidR="00304CE9" w:rsidRDefault="004D5CE0">
      <w:pPr>
        <w:pStyle w:val="ItemList"/>
      </w:pPr>
      <w:r>
        <w:rPr>
          <w:rFonts w:hint="eastAsia"/>
        </w:rPr>
        <w:t>USB_VBUS</w:t>
      </w:r>
      <w:r>
        <w:rPr>
          <w:rFonts w:hint="eastAsia"/>
        </w:rPr>
        <w:t>上的滤波电容，</w:t>
      </w:r>
      <w:r w:rsidR="006A10D1">
        <w:rPr>
          <w:rFonts w:hint="eastAsia"/>
        </w:rPr>
        <w:t>USB</w:t>
      </w:r>
      <w:r w:rsidR="006A10D1">
        <w:rPr>
          <w:rFonts w:hint="eastAsia"/>
        </w:rPr>
        <w:t>数据</w:t>
      </w:r>
      <w:r w:rsidR="006A10D1">
        <w:t>线上的</w:t>
      </w:r>
      <w:r>
        <w:rPr>
          <w:rFonts w:hint="eastAsia"/>
        </w:rPr>
        <w:t>ESD</w:t>
      </w:r>
      <w:r w:rsidR="00BD78E5">
        <w:rPr>
          <w:rFonts w:hint="eastAsia"/>
        </w:rPr>
        <w:t>器件</w:t>
      </w:r>
      <w:r>
        <w:rPr>
          <w:rFonts w:hint="eastAsia"/>
        </w:rPr>
        <w:t>靠近</w:t>
      </w:r>
      <w:r>
        <w:rPr>
          <w:rFonts w:hint="eastAsia"/>
        </w:rPr>
        <w:t>USB</w:t>
      </w:r>
      <w:r>
        <w:rPr>
          <w:rFonts w:hint="eastAsia"/>
        </w:rPr>
        <w:t>连接器放置。</w:t>
      </w:r>
    </w:p>
    <w:p w14:paraId="2E5B5320" w14:textId="6704DEA6" w:rsidR="00304CE9" w:rsidRDefault="004D5CE0">
      <w:pPr>
        <w:pStyle w:val="ItemList"/>
      </w:pPr>
      <w:r>
        <w:t>USB</w:t>
      </w:r>
      <w:r>
        <w:rPr>
          <w:rFonts w:hint="eastAsia"/>
        </w:rPr>
        <w:t>数据</w:t>
      </w:r>
      <w:proofErr w:type="gramStart"/>
      <w:r>
        <w:rPr>
          <w:rFonts w:hint="eastAsia"/>
        </w:rPr>
        <w:t>线需要采用差分走</w:t>
      </w:r>
      <w:proofErr w:type="gramEnd"/>
      <w:r>
        <w:rPr>
          <w:rFonts w:hint="eastAsia"/>
        </w:rPr>
        <w:t>线，差分阻抗需控制为</w:t>
      </w:r>
      <w:r>
        <w:rPr>
          <w:rFonts w:hint="eastAsia"/>
        </w:rPr>
        <w:t>90</w:t>
      </w:r>
      <w:r w:rsidR="00D90FE3">
        <w:rPr>
          <w:rFonts w:ascii="宋体" w:eastAsia="宋体" w:hAnsi="宋体" w:hint="eastAsia"/>
        </w:rPr>
        <w:t>Ω</w:t>
      </w:r>
      <w:r w:rsidR="003F2D82">
        <w:rPr>
          <w:rFonts w:hint="eastAsia"/>
        </w:rPr>
        <w:t>，</w:t>
      </w:r>
      <w:r w:rsidR="00437C7C">
        <w:rPr>
          <w:rFonts w:hint="eastAsia"/>
        </w:rPr>
        <w:t>建议</w:t>
      </w:r>
      <w:r w:rsidR="00341698">
        <w:rPr>
          <w:rFonts w:hint="eastAsia"/>
        </w:rPr>
        <w:t>在</w:t>
      </w:r>
      <w:r w:rsidR="00437C7C">
        <w:rPr>
          <w:rFonts w:hint="eastAsia"/>
        </w:rPr>
        <w:t>内层</w:t>
      </w:r>
      <w:r w:rsidR="00437C7C">
        <w:t>走线并</w:t>
      </w:r>
      <w:r w:rsidR="00F211B0">
        <w:rPr>
          <w:rFonts w:hint="eastAsia"/>
        </w:rPr>
        <w:t>立体</w:t>
      </w:r>
      <w:r w:rsidR="00F211B0">
        <w:t>包地</w:t>
      </w:r>
      <w:r w:rsidR="00D24040">
        <w:rPr>
          <w:rFonts w:hint="eastAsia"/>
        </w:rPr>
        <w:t>与</w:t>
      </w:r>
      <w:r w:rsidR="004347D9">
        <w:rPr>
          <w:rFonts w:hint="eastAsia"/>
        </w:rPr>
        <w:t>其他信号线隔离。</w:t>
      </w:r>
      <w:r w:rsidR="00437C7C">
        <w:rPr>
          <w:rFonts w:hint="eastAsia"/>
        </w:rPr>
        <w:t>远离</w:t>
      </w:r>
      <w:r w:rsidR="00437C7C">
        <w:t>晶体</w:t>
      </w:r>
      <w:r w:rsidR="008638AE">
        <w:rPr>
          <w:rFonts w:hint="eastAsia"/>
        </w:rPr>
        <w:t>走线</w:t>
      </w:r>
      <w:r w:rsidR="00437C7C">
        <w:t>，射频信号</w:t>
      </w:r>
      <w:r w:rsidR="00372886">
        <w:rPr>
          <w:rFonts w:hint="eastAsia"/>
        </w:rPr>
        <w:t>走线</w:t>
      </w:r>
      <w:r w:rsidR="00437C7C">
        <w:t>等</w:t>
      </w:r>
      <w:r>
        <w:rPr>
          <w:rFonts w:hint="eastAsia"/>
        </w:rPr>
        <w:t>。</w:t>
      </w:r>
    </w:p>
    <w:p w14:paraId="0090B83D" w14:textId="77777777" w:rsidR="00304CE9" w:rsidRDefault="004D5CE0" w:rsidP="00020DD0">
      <w:pPr>
        <w:pStyle w:val="31"/>
      </w:pPr>
      <w:bookmarkStart w:id="148" w:name="_Toc139025570"/>
      <w:r>
        <w:rPr>
          <w:rFonts w:hint="eastAsia"/>
        </w:rPr>
        <w:t>UART</w:t>
      </w:r>
      <w:bookmarkEnd w:id="141"/>
      <w:bookmarkEnd w:id="142"/>
      <w:bookmarkEnd w:id="148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2410"/>
        <w:gridCol w:w="1134"/>
        <w:gridCol w:w="567"/>
        <w:gridCol w:w="1701"/>
        <w:gridCol w:w="3600"/>
      </w:tblGrid>
      <w:tr w:rsidR="00304CE9" w14:paraId="16A3F530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0" w:type="dxa"/>
          </w:tcPr>
          <w:p w14:paraId="4AF8A5D2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134" w:type="dxa"/>
          </w:tcPr>
          <w:p w14:paraId="3FFE42D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567" w:type="dxa"/>
          </w:tcPr>
          <w:p w14:paraId="1856A6A5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701" w:type="dxa"/>
          </w:tcPr>
          <w:p w14:paraId="4F43C36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3600" w:type="dxa"/>
          </w:tcPr>
          <w:p w14:paraId="75AD5BB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874EC4" w14:paraId="39CCF716" w14:textId="77777777" w:rsidTr="00304CE9">
        <w:tc>
          <w:tcPr>
            <w:tcW w:w="2410" w:type="dxa"/>
          </w:tcPr>
          <w:p w14:paraId="2B020263" w14:textId="1387D2EB" w:rsidR="00874EC4" w:rsidRDefault="00874EC4" w:rsidP="00874EC4">
            <w:pPr>
              <w:pStyle w:val="TableText"/>
            </w:pPr>
            <w:r>
              <w:t>AP_UART1_TXD</w:t>
            </w:r>
          </w:p>
        </w:tc>
        <w:tc>
          <w:tcPr>
            <w:tcW w:w="1134" w:type="dxa"/>
          </w:tcPr>
          <w:p w14:paraId="0722628A" w14:textId="61867FEF" w:rsidR="00874EC4" w:rsidRDefault="00874EC4" w:rsidP="00874EC4">
            <w:pPr>
              <w:pStyle w:val="TableText"/>
            </w:pPr>
            <w:r>
              <w:t>46</w:t>
            </w:r>
          </w:p>
        </w:tc>
        <w:tc>
          <w:tcPr>
            <w:tcW w:w="567" w:type="dxa"/>
          </w:tcPr>
          <w:p w14:paraId="4D2B020D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01" w:type="dxa"/>
          </w:tcPr>
          <w:p w14:paraId="05FA963A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3600" w:type="dxa"/>
            <w:vMerge w:val="restart"/>
          </w:tcPr>
          <w:p w14:paraId="6133138E" w14:textId="695B4459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开机</w:t>
            </w:r>
            <w:r>
              <w:t>时有</w:t>
            </w:r>
            <w:r>
              <w:rPr>
                <w:rFonts w:hint="eastAsia"/>
              </w:rPr>
              <w:t>LOG</w:t>
            </w:r>
            <w:r>
              <w:rPr>
                <w:rFonts w:hint="eastAsia"/>
              </w:rPr>
              <w:t>输出</w:t>
            </w:r>
            <w:r w:rsidR="00B25334">
              <w:rPr>
                <w:rFonts w:hint="eastAsia"/>
              </w:rPr>
              <w:t>。</w:t>
            </w:r>
          </w:p>
          <w:p w14:paraId="7F82129D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版本</w:t>
            </w:r>
            <w:r>
              <w:t>用于</w:t>
            </w:r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LOG</w:t>
            </w:r>
            <w:r>
              <w:rPr>
                <w:rFonts w:hint="eastAsia"/>
              </w:rPr>
              <w:t>，</w:t>
            </w:r>
          </w:p>
          <w:p w14:paraId="7961D8F4" w14:textId="3C10FDAF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标准</w:t>
            </w:r>
            <w:r>
              <w:t>版本</w:t>
            </w:r>
            <w:r>
              <w:rPr>
                <w:rFonts w:hint="eastAsia"/>
              </w:rPr>
              <w:t>用于通</w:t>
            </w:r>
            <w:r>
              <w:rPr>
                <w:rFonts w:hint="eastAsia"/>
              </w:rPr>
              <w:t>AT</w:t>
            </w:r>
            <w:r>
              <w:rPr>
                <w:rFonts w:hint="eastAsia"/>
              </w:rPr>
              <w:t>。</w:t>
            </w:r>
          </w:p>
        </w:tc>
      </w:tr>
      <w:tr w:rsidR="00874EC4" w14:paraId="3ED7069F" w14:textId="77777777" w:rsidTr="00304CE9">
        <w:tc>
          <w:tcPr>
            <w:tcW w:w="2410" w:type="dxa"/>
          </w:tcPr>
          <w:p w14:paraId="072FD6F2" w14:textId="574CA352" w:rsidR="00874EC4" w:rsidRDefault="00874EC4" w:rsidP="00874EC4">
            <w:pPr>
              <w:pStyle w:val="TableText"/>
            </w:pPr>
            <w:r>
              <w:t>AP_UART1_RXD</w:t>
            </w:r>
          </w:p>
        </w:tc>
        <w:tc>
          <w:tcPr>
            <w:tcW w:w="1134" w:type="dxa"/>
          </w:tcPr>
          <w:p w14:paraId="5155AE1F" w14:textId="6DD00391" w:rsidR="00874EC4" w:rsidRDefault="00874EC4" w:rsidP="00874EC4">
            <w:pPr>
              <w:pStyle w:val="TableText"/>
            </w:pPr>
            <w:r>
              <w:t>47</w:t>
            </w:r>
          </w:p>
        </w:tc>
        <w:tc>
          <w:tcPr>
            <w:tcW w:w="567" w:type="dxa"/>
          </w:tcPr>
          <w:p w14:paraId="5F05BB8B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01" w:type="dxa"/>
          </w:tcPr>
          <w:p w14:paraId="79F8ACFE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3600" w:type="dxa"/>
            <w:vMerge/>
          </w:tcPr>
          <w:p w14:paraId="541182E2" w14:textId="77777777" w:rsidR="00874EC4" w:rsidRDefault="00874EC4" w:rsidP="00874EC4">
            <w:pPr>
              <w:pStyle w:val="TableText"/>
            </w:pPr>
          </w:p>
        </w:tc>
      </w:tr>
      <w:tr w:rsidR="00874EC4" w14:paraId="63F8A369" w14:textId="77777777" w:rsidTr="00304CE9">
        <w:tc>
          <w:tcPr>
            <w:tcW w:w="2410" w:type="dxa"/>
          </w:tcPr>
          <w:p w14:paraId="5A25D887" w14:textId="2578BBEB" w:rsidR="00874EC4" w:rsidRDefault="00874EC4" w:rsidP="00874EC4">
            <w:pPr>
              <w:pStyle w:val="TableText"/>
            </w:pPr>
            <w:r>
              <w:lastRenderedPageBreak/>
              <w:t>CP_UART</w:t>
            </w:r>
            <w:r>
              <w:rPr>
                <w:rFonts w:hint="eastAsia"/>
              </w:rPr>
              <w:t>_TX</w:t>
            </w:r>
            <w:r>
              <w:t>D</w:t>
            </w:r>
          </w:p>
        </w:tc>
        <w:tc>
          <w:tcPr>
            <w:tcW w:w="1134" w:type="dxa"/>
          </w:tcPr>
          <w:p w14:paraId="78F099EB" w14:textId="2F165E5F" w:rsidR="00874EC4" w:rsidRDefault="00874EC4" w:rsidP="00874EC4">
            <w:pPr>
              <w:pStyle w:val="TableText"/>
            </w:pPr>
            <w:r>
              <w:t>69</w:t>
            </w:r>
          </w:p>
        </w:tc>
        <w:tc>
          <w:tcPr>
            <w:tcW w:w="567" w:type="dxa"/>
          </w:tcPr>
          <w:p w14:paraId="414DB545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01" w:type="dxa"/>
          </w:tcPr>
          <w:p w14:paraId="5D2FFD4B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3600" w:type="dxa"/>
            <w:vMerge w:val="restart"/>
          </w:tcPr>
          <w:p w14:paraId="6A897526" w14:textId="77777777" w:rsidR="00991CAB" w:rsidRDefault="00874EC4" w:rsidP="00991CAB">
            <w:pPr>
              <w:pStyle w:val="TableText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版本</w:t>
            </w:r>
            <w:r>
              <w:t>用于</w:t>
            </w:r>
            <w:r>
              <w:rPr>
                <w:rFonts w:hint="eastAsia"/>
              </w:rPr>
              <w:t>数据通信，</w:t>
            </w:r>
          </w:p>
          <w:p w14:paraId="15150F4C" w14:textId="3660255F" w:rsidR="00874EC4" w:rsidRDefault="00874EC4" w:rsidP="00991CAB">
            <w:pPr>
              <w:pStyle w:val="TableText"/>
            </w:pPr>
            <w:r>
              <w:rPr>
                <w:rFonts w:hint="eastAsia"/>
              </w:rPr>
              <w:t>标准</w:t>
            </w:r>
            <w:r>
              <w:t>版本</w:t>
            </w:r>
            <w:r>
              <w:rPr>
                <w:rFonts w:hint="eastAsia"/>
              </w:rPr>
              <w:t>用于输出</w:t>
            </w:r>
            <w:r>
              <w:rPr>
                <w:rFonts w:hint="eastAsia"/>
              </w:rPr>
              <w:t>LOG</w:t>
            </w:r>
            <w:r>
              <w:rPr>
                <w:rFonts w:hint="eastAsia"/>
              </w:rPr>
              <w:t>。</w:t>
            </w:r>
          </w:p>
        </w:tc>
      </w:tr>
      <w:tr w:rsidR="00874EC4" w14:paraId="261E189A" w14:textId="77777777" w:rsidTr="00304CE9">
        <w:tc>
          <w:tcPr>
            <w:tcW w:w="2410" w:type="dxa"/>
          </w:tcPr>
          <w:p w14:paraId="54A1D3F3" w14:textId="14485B9B" w:rsidR="00874EC4" w:rsidRDefault="00874EC4" w:rsidP="00874EC4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_RX</w:t>
            </w:r>
            <w:r>
              <w:t>D</w:t>
            </w:r>
          </w:p>
        </w:tc>
        <w:tc>
          <w:tcPr>
            <w:tcW w:w="1134" w:type="dxa"/>
          </w:tcPr>
          <w:p w14:paraId="5F4D0531" w14:textId="0CD13540" w:rsidR="00874EC4" w:rsidRDefault="00874EC4" w:rsidP="00874EC4">
            <w:pPr>
              <w:pStyle w:val="TableText"/>
            </w:pPr>
            <w:r>
              <w:t>70</w:t>
            </w:r>
          </w:p>
        </w:tc>
        <w:tc>
          <w:tcPr>
            <w:tcW w:w="567" w:type="dxa"/>
          </w:tcPr>
          <w:p w14:paraId="28CD0291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01" w:type="dxa"/>
          </w:tcPr>
          <w:p w14:paraId="5BE83F61" w14:textId="77777777" w:rsidR="00874EC4" w:rsidRDefault="00874EC4" w:rsidP="00874EC4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3600" w:type="dxa"/>
            <w:vMerge/>
          </w:tcPr>
          <w:p w14:paraId="77D449BF" w14:textId="77777777" w:rsidR="00874EC4" w:rsidRDefault="00874EC4" w:rsidP="00874EC4">
            <w:pPr>
              <w:pStyle w:val="TableText"/>
            </w:pPr>
          </w:p>
        </w:tc>
      </w:tr>
      <w:tr w:rsidR="000D39E7" w14:paraId="06DA811A" w14:textId="77777777" w:rsidTr="00304CE9">
        <w:tc>
          <w:tcPr>
            <w:tcW w:w="2410" w:type="dxa"/>
          </w:tcPr>
          <w:p w14:paraId="5235DC7F" w14:textId="5FE74946" w:rsidR="000D39E7" w:rsidRDefault="000D39E7" w:rsidP="00A551AA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_CTS</w:t>
            </w:r>
          </w:p>
        </w:tc>
        <w:tc>
          <w:tcPr>
            <w:tcW w:w="1134" w:type="dxa"/>
          </w:tcPr>
          <w:p w14:paraId="7758E833" w14:textId="46F2F3F2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84</w:t>
            </w:r>
          </w:p>
        </w:tc>
        <w:tc>
          <w:tcPr>
            <w:tcW w:w="567" w:type="dxa"/>
          </w:tcPr>
          <w:p w14:paraId="28D0D43B" w14:textId="71856BDE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01" w:type="dxa"/>
          </w:tcPr>
          <w:p w14:paraId="6E6A9DE4" w14:textId="26882580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用户允许模组发送数据</w:t>
            </w:r>
          </w:p>
        </w:tc>
        <w:tc>
          <w:tcPr>
            <w:tcW w:w="3600" w:type="dxa"/>
            <w:vMerge w:val="restart"/>
          </w:tcPr>
          <w:p w14:paraId="0B383874" w14:textId="33B12AC0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不</w:t>
            </w:r>
            <w:r>
              <w:t>使用则悬空</w:t>
            </w:r>
          </w:p>
        </w:tc>
      </w:tr>
      <w:tr w:rsidR="000D39E7" w14:paraId="2C6144D6" w14:textId="77777777" w:rsidTr="00304CE9">
        <w:tc>
          <w:tcPr>
            <w:tcW w:w="2410" w:type="dxa"/>
          </w:tcPr>
          <w:p w14:paraId="07977673" w14:textId="50137119" w:rsidR="000D39E7" w:rsidRDefault="000D39E7" w:rsidP="00A551AA">
            <w:pPr>
              <w:pStyle w:val="TableText"/>
            </w:pPr>
            <w:r>
              <w:t>CP_UART</w:t>
            </w:r>
            <w:r>
              <w:rPr>
                <w:rFonts w:hint="eastAsia"/>
              </w:rPr>
              <w:t>_RTS</w:t>
            </w:r>
          </w:p>
        </w:tc>
        <w:tc>
          <w:tcPr>
            <w:tcW w:w="1134" w:type="dxa"/>
          </w:tcPr>
          <w:p w14:paraId="58A7CF80" w14:textId="14E69E82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87</w:t>
            </w:r>
          </w:p>
        </w:tc>
        <w:tc>
          <w:tcPr>
            <w:tcW w:w="567" w:type="dxa"/>
          </w:tcPr>
          <w:p w14:paraId="38D04468" w14:textId="6E5B8D35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01" w:type="dxa"/>
          </w:tcPr>
          <w:p w14:paraId="28DD1AA1" w14:textId="49451BFF" w:rsidR="000D39E7" w:rsidRDefault="000D39E7" w:rsidP="00A551AA">
            <w:pPr>
              <w:pStyle w:val="TableText"/>
            </w:pPr>
            <w:r>
              <w:rPr>
                <w:rFonts w:hint="eastAsia"/>
              </w:rPr>
              <w:t>模组请求用户发送数据</w:t>
            </w:r>
          </w:p>
        </w:tc>
        <w:tc>
          <w:tcPr>
            <w:tcW w:w="3600" w:type="dxa"/>
            <w:vMerge/>
          </w:tcPr>
          <w:p w14:paraId="45536BF4" w14:textId="77777777" w:rsidR="000D39E7" w:rsidRDefault="000D39E7" w:rsidP="00A551AA">
            <w:pPr>
              <w:pStyle w:val="TableText"/>
            </w:pPr>
          </w:p>
        </w:tc>
      </w:tr>
      <w:tr w:rsidR="00A551AA" w14:paraId="7A24C35F" w14:textId="77777777" w:rsidTr="00304CE9">
        <w:tc>
          <w:tcPr>
            <w:tcW w:w="2410" w:type="dxa"/>
          </w:tcPr>
          <w:p w14:paraId="24C03216" w14:textId="51EBC15E" w:rsidR="00A551AA" w:rsidRDefault="00A551AA" w:rsidP="00A551AA">
            <w:pPr>
              <w:pStyle w:val="TableText"/>
            </w:pPr>
            <w:r>
              <w:t>UART2_RXD</w:t>
            </w:r>
          </w:p>
        </w:tc>
        <w:tc>
          <w:tcPr>
            <w:tcW w:w="1134" w:type="dxa"/>
          </w:tcPr>
          <w:p w14:paraId="7C4E2D49" w14:textId="55B34D8D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85</w:t>
            </w:r>
          </w:p>
        </w:tc>
        <w:tc>
          <w:tcPr>
            <w:tcW w:w="567" w:type="dxa"/>
          </w:tcPr>
          <w:p w14:paraId="5E2C4BAB" w14:textId="77777777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01" w:type="dxa"/>
          </w:tcPr>
          <w:p w14:paraId="645FCC97" w14:textId="025C5225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数据接收</w:t>
            </w:r>
          </w:p>
        </w:tc>
        <w:tc>
          <w:tcPr>
            <w:tcW w:w="3600" w:type="dxa"/>
            <w:vMerge w:val="restart"/>
          </w:tcPr>
          <w:p w14:paraId="4A38A528" w14:textId="32ADC3C2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带</w:t>
            </w: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功能</w:t>
            </w:r>
            <w:r>
              <w:t>的</w:t>
            </w:r>
            <w:r>
              <w:rPr>
                <w:rFonts w:hint="eastAsia"/>
              </w:rPr>
              <w:t>模组</w:t>
            </w:r>
            <w:r>
              <w:t>不</w:t>
            </w: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UART2</w:t>
            </w:r>
            <w:r>
              <w:rPr>
                <w:rFonts w:hint="eastAsia"/>
              </w:rPr>
              <w:t>接口</w:t>
            </w:r>
            <w:r>
              <w:t>。</w:t>
            </w:r>
          </w:p>
        </w:tc>
      </w:tr>
      <w:tr w:rsidR="00A551AA" w14:paraId="6974D51B" w14:textId="77777777" w:rsidTr="00304CE9">
        <w:tc>
          <w:tcPr>
            <w:tcW w:w="2410" w:type="dxa"/>
          </w:tcPr>
          <w:p w14:paraId="6F681D87" w14:textId="1EB9F671" w:rsidR="00A551AA" w:rsidRDefault="00A551AA" w:rsidP="00A551AA">
            <w:pPr>
              <w:pStyle w:val="TableText"/>
            </w:pPr>
            <w:r>
              <w:t>UART2_TXD</w:t>
            </w:r>
          </w:p>
        </w:tc>
        <w:tc>
          <w:tcPr>
            <w:tcW w:w="1134" w:type="dxa"/>
          </w:tcPr>
          <w:p w14:paraId="0841B45D" w14:textId="5428B7D2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86</w:t>
            </w:r>
          </w:p>
        </w:tc>
        <w:tc>
          <w:tcPr>
            <w:tcW w:w="567" w:type="dxa"/>
          </w:tcPr>
          <w:p w14:paraId="5BB1120D" w14:textId="77777777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01" w:type="dxa"/>
          </w:tcPr>
          <w:p w14:paraId="330E5464" w14:textId="2AC8138F" w:rsidR="00A551AA" w:rsidRDefault="00A551AA" w:rsidP="00A551AA">
            <w:pPr>
              <w:pStyle w:val="TableText"/>
            </w:pPr>
            <w:r>
              <w:rPr>
                <w:rFonts w:hint="eastAsia"/>
              </w:rPr>
              <w:t>数据发送</w:t>
            </w:r>
          </w:p>
        </w:tc>
        <w:tc>
          <w:tcPr>
            <w:tcW w:w="3600" w:type="dxa"/>
            <w:vMerge/>
          </w:tcPr>
          <w:p w14:paraId="47C847BC" w14:textId="77777777" w:rsidR="00A551AA" w:rsidRDefault="00A551AA" w:rsidP="00A551AA">
            <w:pPr>
              <w:pStyle w:val="TableText"/>
            </w:pPr>
          </w:p>
        </w:tc>
      </w:tr>
    </w:tbl>
    <w:p w14:paraId="42205688" w14:textId="77777777" w:rsidR="00304CE9" w:rsidRDefault="00304CE9">
      <w:pPr>
        <w:pStyle w:val="afc"/>
      </w:pPr>
    </w:p>
    <w:p w14:paraId="6DA4848F" w14:textId="46512E1E" w:rsidR="00304CE9" w:rsidRDefault="004D5CE0" w:rsidP="00020DD0">
      <w:pPr>
        <w:pStyle w:val="afc"/>
      </w:pPr>
      <w:r>
        <w:t>CP_UART</w:t>
      </w:r>
      <w:r w:rsidR="00B36E0D">
        <w:rPr>
          <w:rFonts w:hint="eastAsia"/>
        </w:rPr>
        <w:t>接口支持硬件流控，</w:t>
      </w:r>
      <w:r w:rsidR="00BD502B">
        <w:rPr>
          <w:rFonts w:hint="eastAsia"/>
        </w:rPr>
        <w:t>波特率</w:t>
      </w:r>
      <w:r>
        <w:rPr>
          <w:rFonts w:hint="eastAsia"/>
        </w:rPr>
        <w:t>最高支持</w:t>
      </w:r>
      <w:r>
        <w:t>3.6Mbps</w:t>
      </w:r>
      <w:r w:rsidR="0011775E">
        <w:rPr>
          <w:rFonts w:hint="eastAsia"/>
        </w:rPr>
        <w:t>，非硬件</w:t>
      </w:r>
      <w:r w:rsidR="0011775E">
        <w:t>流程模式波特率</w:t>
      </w:r>
      <w:r w:rsidR="0011775E">
        <w:rPr>
          <w:rFonts w:hint="eastAsia"/>
        </w:rPr>
        <w:t>最高</w:t>
      </w:r>
      <w:r w:rsidR="0011775E">
        <w:t>支持</w:t>
      </w:r>
      <w:r w:rsidR="0011775E">
        <w:rPr>
          <w:rFonts w:hint="eastAsia"/>
        </w:rPr>
        <w:t>921600</w:t>
      </w:r>
      <w:r w:rsidR="0011775E">
        <w:t>pbs</w:t>
      </w:r>
      <w:r>
        <w:rPr>
          <w:rFonts w:hint="eastAsia"/>
        </w:rPr>
        <w:t>。</w:t>
      </w:r>
      <w:r w:rsidR="00EF17A4">
        <w:t>AP</w:t>
      </w:r>
      <w:r>
        <w:t>_UART1</w:t>
      </w:r>
      <w:r w:rsidR="00147107">
        <w:rPr>
          <w:rFonts w:hint="eastAsia"/>
        </w:rPr>
        <w:t>、</w:t>
      </w:r>
      <w:r w:rsidR="00147107">
        <w:t>UART2</w:t>
      </w:r>
      <w:r w:rsidR="00F3513C">
        <w:rPr>
          <w:rFonts w:hint="eastAsia"/>
        </w:rPr>
        <w:t>接口</w:t>
      </w:r>
      <w:r w:rsidR="00BD502B">
        <w:rPr>
          <w:rFonts w:hint="eastAsia"/>
        </w:rPr>
        <w:t>波特率</w:t>
      </w:r>
      <w:r>
        <w:t>最高支持</w:t>
      </w:r>
      <w:r>
        <w:t>921600bps</w:t>
      </w:r>
      <w:r>
        <w:rPr>
          <w:rFonts w:hint="eastAsia"/>
        </w:rPr>
        <w:t>。模组</w:t>
      </w:r>
      <w:r>
        <w:t>的</w:t>
      </w:r>
      <w:r>
        <w:rPr>
          <w:rFonts w:hint="eastAsia"/>
        </w:rPr>
        <w:t>UART</w:t>
      </w:r>
      <w:r>
        <w:rPr>
          <w:rFonts w:hint="eastAsia"/>
        </w:rPr>
        <w:t>接口均为</w:t>
      </w:r>
      <w:r>
        <w:t>1.8V</w:t>
      </w:r>
      <w:r w:rsidR="004321EF">
        <w:rPr>
          <w:rFonts w:hint="eastAsia"/>
        </w:rPr>
        <w:t>电平，连接</w:t>
      </w:r>
      <w:r w:rsidR="004321EF">
        <w:t>示意</w:t>
      </w: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_Ref92894417 \r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5-13</w:t>
      </w:r>
      <w:r>
        <w:fldChar w:fldCharType="end"/>
      </w:r>
      <w:r>
        <w:rPr>
          <w:rFonts w:hint="eastAsia"/>
        </w:rPr>
        <w:t>所示。</w:t>
      </w:r>
    </w:p>
    <w:p w14:paraId="5B7E4407" w14:textId="21EA67B4" w:rsidR="00304CE9" w:rsidRDefault="004D5CE0">
      <w:pPr>
        <w:pStyle w:val="FigureDescription"/>
      </w:pPr>
      <w:bookmarkStart w:id="149" w:name="_Toc503528125"/>
      <w:bookmarkStart w:id="150" w:name="_Ref92894417"/>
      <w:bookmarkStart w:id="151" w:name="_Toc519690832"/>
      <w:bookmarkStart w:id="152" w:name="_Toc139025509"/>
      <w:r>
        <w:t>UART</w:t>
      </w:r>
      <w:bookmarkEnd w:id="149"/>
      <w:bookmarkEnd w:id="150"/>
      <w:bookmarkEnd w:id="151"/>
      <w:r w:rsidR="003E1299">
        <w:rPr>
          <w:rFonts w:hint="eastAsia"/>
        </w:rPr>
        <w:t>连接示意</w:t>
      </w:r>
      <w:r w:rsidR="003E1299">
        <w:t>图</w:t>
      </w:r>
      <w:bookmarkEnd w:id="152"/>
    </w:p>
    <w:p w14:paraId="4E100052" w14:textId="204256DB" w:rsidR="00304CE9" w:rsidRDefault="004D76EA" w:rsidP="00C51254">
      <w:pPr>
        <w:pStyle w:val="Figure"/>
      </w:pPr>
      <w:r>
        <w:rPr>
          <w:noProof/>
        </w:rPr>
        <w:drawing>
          <wp:inline distT="0" distB="0" distL="0" distR="0" wp14:anchorId="2C0AC97B" wp14:editId="48269908">
            <wp:extent cx="3393070" cy="180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30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ED52" w14:textId="77777777" w:rsidR="002F7D58" w:rsidRPr="002F7D58" w:rsidRDefault="002F7D58" w:rsidP="002F7D58">
      <w:pPr>
        <w:pStyle w:val="afc"/>
        <w:rPr>
          <w:rFonts w:hint="eastAsia"/>
        </w:rPr>
      </w:pPr>
    </w:p>
    <w:p w14:paraId="56E916BD" w14:textId="77777777" w:rsidR="00304CE9" w:rsidRDefault="004D5CE0" w:rsidP="00CF7C2C">
      <w:pPr>
        <w:pStyle w:val="afc"/>
      </w:pPr>
      <w:r>
        <w:rPr>
          <w:rFonts w:hint="eastAsia"/>
        </w:rPr>
        <w:t>原理图设计注意事项：</w:t>
      </w:r>
    </w:p>
    <w:p w14:paraId="471A3F67" w14:textId="77777777" w:rsidR="00304CE9" w:rsidRDefault="004D5CE0">
      <w:pPr>
        <w:pStyle w:val="ItemList"/>
      </w:pPr>
      <w:r>
        <w:rPr>
          <w:rFonts w:hint="eastAsia"/>
        </w:rPr>
        <w:t>请注意</w:t>
      </w:r>
      <w:r>
        <w:t>信号流向与连接</w:t>
      </w:r>
      <w:r>
        <w:rPr>
          <w:rFonts w:hint="eastAsia"/>
        </w:rPr>
        <w:t>的对应关系。</w:t>
      </w:r>
    </w:p>
    <w:p w14:paraId="54FF3E17" w14:textId="77777777" w:rsidR="00304CE9" w:rsidRDefault="004D5CE0">
      <w:pPr>
        <w:pStyle w:val="ItemList"/>
      </w:pPr>
      <w:r>
        <w:rPr>
          <w:rFonts w:hint="eastAsia"/>
        </w:rPr>
        <w:t>禁止使用二极管做电平转换。</w:t>
      </w:r>
    </w:p>
    <w:p w14:paraId="5EFDD2DE" w14:textId="77777777" w:rsidR="00304CE9" w:rsidRDefault="004D5CE0" w:rsidP="00020DD0">
      <w:pPr>
        <w:pStyle w:val="afc"/>
      </w:pPr>
      <w:r>
        <w:rPr>
          <w:rFonts w:hint="eastAsia"/>
        </w:rPr>
        <w:t>如果</w:t>
      </w:r>
      <w:r>
        <w:rPr>
          <w:rFonts w:hint="eastAsia"/>
        </w:rPr>
        <w:t>UART</w:t>
      </w:r>
      <w:r>
        <w:rPr>
          <w:rFonts w:hint="eastAsia"/>
        </w:rPr>
        <w:t>和</w:t>
      </w:r>
      <w:r>
        <w:t>MCU</w:t>
      </w:r>
      <w:r>
        <w:rPr>
          <w:rFonts w:hint="eastAsia"/>
        </w:rPr>
        <w:t>逻辑电平不匹配，需要做电平转换。</w:t>
      </w:r>
      <w:r>
        <w:t>根据不同逻辑电平和速率要求</w:t>
      </w:r>
      <w:r>
        <w:rPr>
          <w:rFonts w:hint="eastAsia"/>
        </w:rPr>
        <w:t>，推荐三种电平转换电路。</w:t>
      </w:r>
    </w:p>
    <w:p w14:paraId="4A8F78AC" w14:textId="7A5E98A6" w:rsidR="00304CE9" w:rsidRDefault="004D5CE0">
      <w:pPr>
        <w:pStyle w:val="ItemList"/>
      </w:pPr>
      <w:r>
        <w:rPr>
          <w:rFonts w:hint="eastAsia"/>
        </w:rPr>
        <w:t>如果串口波特率</w:t>
      </w:r>
      <w:r>
        <w:t>大于</w:t>
      </w:r>
      <w:r>
        <w:rPr>
          <w:rFonts w:hint="eastAsia"/>
        </w:rPr>
        <w:t>115200</w:t>
      </w:r>
      <w:r>
        <w:t>bps</w:t>
      </w:r>
      <w:r>
        <w:rPr>
          <w:rFonts w:hint="eastAsia"/>
        </w:rPr>
        <w:t>，推荐使</w:t>
      </w:r>
      <w:r>
        <w:t>用电平转换推荐电路</w:t>
      </w:r>
      <w:r>
        <w:t>1</w:t>
      </w:r>
      <w:r>
        <w:rPr>
          <w:rFonts w:hint="eastAsia"/>
        </w:rPr>
        <w:t>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_Ref519340787 \r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5-14</w:t>
      </w:r>
      <w:r>
        <w:fldChar w:fldCharType="end"/>
      </w:r>
      <w:r>
        <w:rPr>
          <w:rFonts w:hint="eastAsia"/>
        </w:rPr>
        <w:t>所示。</w:t>
      </w:r>
    </w:p>
    <w:p w14:paraId="7D153925" w14:textId="77777777" w:rsidR="00304CE9" w:rsidRDefault="004D5CE0">
      <w:pPr>
        <w:pStyle w:val="FigureDescription"/>
      </w:pPr>
      <w:bookmarkStart w:id="153" w:name="_Ref519340787"/>
      <w:bookmarkStart w:id="154" w:name="_Toc519690835"/>
      <w:bookmarkStart w:id="155" w:name="_Ref90409030"/>
      <w:bookmarkStart w:id="156" w:name="_Ref90409035"/>
      <w:bookmarkStart w:id="157" w:name="_Toc139025510"/>
      <w:r>
        <w:rPr>
          <w:rFonts w:hint="eastAsia"/>
        </w:rPr>
        <w:lastRenderedPageBreak/>
        <w:t>电平转换推荐电路</w:t>
      </w:r>
      <w:bookmarkEnd w:id="153"/>
      <w:bookmarkEnd w:id="154"/>
      <w:r>
        <w:t>1</w:t>
      </w:r>
      <w:bookmarkEnd w:id="155"/>
      <w:bookmarkEnd w:id="156"/>
      <w:bookmarkEnd w:id="157"/>
    </w:p>
    <w:p w14:paraId="323E3867" w14:textId="2A630E98" w:rsidR="00304CE9" w:rsidRDefault="008615DD" w:rsidP="00020DD0">
      <w:pPr>
        <w:pStyle w:val="Figure"/>
      </w:pPr>
      <w:r>
        <w:rPr>
          <w:noProof/>
        </w:rPr>
        <w:drawing>
          <wp:inline distT="0" distB="0" distL="0" distR="0" wp14:anchorId="3533A560" wp14:editId="1828B55F">
            <wp:extent cx="5219227" cy="1800000"/>
            <wp:effectExtent l="0" t="0" r="635" b="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22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E42C" w14:textId="77777777" w:rsidR="002F7D58" w:rsidRPr="002F7D58" w:rsidRDefault="002F7D58" w:rsidP="002F7D58">
      <w:pPr>
        <w:pStyle w:val="afc"/>
        <w:rPr>
          <w:rFonts w:hint="eastAsia"/>
        </w:rPr>
      </w:pPr>
    </w:p>
    <w:p w14:paraId="180699EB" w14:textId="0C51705E" w:rsidR="00304CE9" w:rsidRDefault="003636D1" w:rsidP="003636D1">
      <w:pPr>
        <w:pStyle w:val="afc"/>
      </w:pPr>
      <w:r>
        <w:rPr>
          <w:rFonts w:hint="eastAsia"/>
        </w:rPr>
        <w:t>原理图设计注意事项：</w:t>
      </w:r>
    </w:p>
    <w:p w14:paraId="504B7F52" w14:textId="77777777" w:rsidR="00304CE9" w:rsidRDefault="004D5CE0" w:rsidP="002F7D58">
      <w:pPr>
        <w:pStyle w:val="ItemList"/>
      </w:pPr>
      <w:r>
        <w:rPr>
          <w:rFonts w:hint="eastAsia"/>
        </w:rPr>
        <w:t>VL</w:t>
      </w:r>
      <w:r>
        <w:rPr>
          <w:rFonts w:hint="eastAsia"/>
        </w:rPr>
        <w:t>是</w:t>
      </w:r>
      <w:r>
        <w:rPr>
          <w:rFonts w:hint="eastAsia"/>
        </w:rPr>
        <w:t>IO_VL1</w:t>
      </w:r>
      <w:r>
        <w:rPr>
          <w:rFonts w:hint="eastAsia"/>
        </w:rPr>
        <w:t>和</w:t>
      </w:r>
      <w:r>
        <w:rPr>
          <w:rFonts w:hint="eastAsia"/>
        </w:rPr>
        <w:t>IO_VL2</w:t>
      </w:r>
      <w:r>
        <w:rPr>
          <w:rFonts w:hint="eastAsia"/>
        </w:rPr>
        <w:t>的参考电压。</w:t>
      </w:r>
    </w:p>
    <w:p w14:paraId="7B605A68" w14:textId="77777777" w:rsidR="00304CE9" w:rsidRDefault="004D5CE0" w:rsidP="002F7D58">
      <w:pPr>
        <w:pStyle w:val="ItemList"/>
      </w:pPr>
      <w:r>
        <w:rPr>
          <w:rFonts w:hint="eastAsia"/>
        </w:rPr>
        <w:t>VCC</w:t>
      </w:r>
      <w:r>
        <w:rPr>
          <w:rFonts w:hint="eastAsia"/>
        </w:rPr>
        <w:t>是</w:t>
      </w:r>
      <w:r>
        <w:rPr>
          <w:rFonts w:hint="eastAsia"/>
        </w:rPr>
        <w:t>IO_VCC1</w:t>
      </w:r>
      <w:r>
        <w:rPr>
          <w:rFonts w:hint="eastAsia"/>
        </w:rPr>
        <w:t>和</w:t>
      </w:r>
      <w:r>
        <w:rPr>
          <w:rFonts w:hint="eastAsia"/>
        </w:rPr>
        <w:t>IO_VCC2</w:t>
      </w:r>
      <w:r>
        <w:rPr>
          <w:rFonts w:hint="eastAsia"/>
        </w:rPr>
        <w:t>的参考电压。</w:t>
      </w:r>
    </w:p>
    <w:p w14:paraId="3A793E05" w14:textId="77777777" w:rsidR="00304CE9" w:rsidRDefault="004D5CE0" w:rsidP="002F7D58">
      <w:pPr>
        <w:pStyle w:val="ItemList"/>
      </w:pPr>
      <w:r>
        <w:rPr>
          <w:rFonts w:hint="eastAsia"/>
        </w:rPr>
        <w:t>EN</w:t>
      </w:r>
      <w:r>
        <w:rPr>
          <w:rFonts w:hint="eastAsia"/>
        </w:rPr>
        <w:t>是使能脚，图中直接连接</w:t>
      </w:r>
      <w:r>
        <w:rPr>
          <w:rFonts w:hint="eastAsia"/>
        </w:rPr>
        <w:t>VDD_1P8</w:t>
      </w:r>
      <w:r>
        <w:rPr>
          <w:rFonts w:hint="eastAsia"/>
        </w:rPr>
        <w:t>，该电平转换芯片一直处于工作状态。</w:t>
      </w:r>
    </w:p>
    <w:p w14:paraId="4A8D75D7" w14:textId="74A492CE" w:rsidR="00750963" w:rsidRDefault="00750963" w:rsidP="002F7D58">
      <w:pPr>
        <w:pStyle w:val="ItemList"/>
      </w:pPr>
      <w:r>
        <w:rPr>
          <w:rFonts w:hint="eastAsia"/>
        </w:rPr>
        <w:t>UART</w:t>
      </w:r>
      <w:r>
        <w:rPr>
          <w:rFonts w:hint="eastAsia"/>
        </w:rPr>
        <w:t>信号</w:t>
      </w:r>
      <w:r>
        <w:t>线</w:t>
      </w:r>
      <w:r>
        <w:rPr>
          <w:rFonts w:hint="eastAsia"/>
        </w:rPr>
        <w:t>预留</w:t>
      </w:r>
      <w:proofErr w:type="gramStart"/>
      <w:r>
        <w:rPr>
          <w:rFonts w:hint="eastAsia"/>
        </w:rPr>
        <w:t>串阻可</w:t>
      </w:r>
      <w:r>
        <w:t>解决</w:t>
      </w:r>
      <w:proofErr w:type="gramEnd"/>
      <w:r>
        <w:rPr>
          <w:rFonts w:hint="eastAsia"/>
        </w:rPr>
        <w:t>信号</w:t>
      </w:r>
      <w:r>
        <w:t>边沿</w:t>
      </w:r>
      <w:r>
        <w:rPr>
          <w:rFonts w:hint="eastAsia"/>
        </w:rPr>
        <w:t>过冲问题，</w:t>
      </w:r>
      <w:r>
        <w:t>如</w:t>
      </w:r>
      <w:r w:rsidR="003F49DD">
        <w:rPr>
          <w:rFonts w:hint="eastAsia"/>
        </w:rPr>
        <w:t>UART</w:t>
      </w:r>
      <w:r w:rsidR="003F49DD">
        <w:rPr>
          <w:rFonts w:hint="eastAsia"/>
        </w:rPr>
        <w:t>信号</w:t>
      </w:r>
      <w:r>
        <w:rPr>
          <w:rFonts w:hint="eastAsia"/>
        </w:rPr>
        <w:t>走线</w:t>
      </w:r>
      <w:r>
        <w:t>较短或</w:t>
      </w:r>
      <w:r w:rsidR="00D62B96">
        <w:rPr>
          <w:rFonts w:hint="eastAsia"/>
        </w:rPr>
        <w:t>布局</w:t>
      </w:r>
      <w:r>
        <w:t>空间不足</w:t>
      </w:r>
      <w:r w:rsidR="00957F5B">
        <w:rPr>
          <w:rFonts w:hint="eastAsia"/>
        </w:rPr>
        <w:t>时</w:t>
      </w:r>
      <w:r>
        <w:t>可</w:t>
      </w:r>
      <w:r w:rsidR="00BB658B">
        <w:rPr>
          <w:rFonts w:hint="eastAsia"/>
        </w:rPr>
        <w:t>考虑</w:t>
      </w:r>
      <w:r>
        <w:rPr>
          <w:rFonts w:hint="eastAsia"/>
        </w:rPr>
        <w:t>删除</w:t>
      </w:r>
      <w:r w:rsidR="00A13E1F">
        <w:rPr>
          <w:rFonts w:hint="eastAsia"/>
        </w:rPr>
        <w:t>串</w:t>
      </w:r>
      <w:r w:rsidR="00A13E1F">
        <w:t>阻</w:t>
      </w:r>
      <w:r>
        <w:t>。</w:t>
      </w:r>
    </w:p>
    <w:p w14:paraId="584D1191" w14:textId="67474013" w:rsidR="00304CE9" w:rsidRDefault="004D5CE0" w:rsidP="003636D1">
      <w:pPr>
        <w:pStyle w:val="afc"/>
      </w:pPr>
      <w:r>
        <w:rPr>
          <w:rFonts w:hint="eastAsia"/>
        </w:rPr>
        <w:t>如果串口波特率小于或等于</w:t>
      </w:r>
      <w:r>
        <w:rPr>
          <w:rFonts w:hint="eastAsia"/>
        </w:rPr>
        <w:t>115200</w:t>
      </w:r>
      <w:r>
        <w:t>bps</w:t>
      </w:r>
      <w:r w:rsidR="00D61630">
        <w:rPr>
          <w:rFonts w:hint="eastAsia"/>
        </w:rPr>
        <w:t>，</w:t>
      </w:r>
      <w:r>
        <w:rPr>
          <w:rFonts w:hint="eastAsia"/>
        </w:rPr>
        <w:t>推荐使用电平转换推荐电路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如</w:t>
      </w:r>
      <w:r>
        <w:fldChar w:fldCharType="begin"/>
      </w:r>
      <w:r>
        <w:instrText xml:space="preserve"> REF _Ref90546524 \r \h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5-15</w:t>
      </w:r>
      <w:r>
        <w:fldChar w:fldCharType="end"/>
      </w:r>
      <w:r>
        <w:rPr>
          <w:rFonts w:hint="eastAsia"/>
        </w:rPr>
        <w:t>所示。</w:t>
      </w:r>
    </w:p>
    <w:p w14:paraId="1FA7DA05" w14:textId="77777777" w:rsidR="00304CE9" w:rsidRDefault="004D5CE0">
      <w:pPr>
        <w:pStyle w:val="FigureDescription"/>
      </w:pPr>
      <w:bookmarkStart w:id="158" w:name="_Toc503528126"/>
      <w:bookmarkStart w:id="159" w:name="_Toc519690833"/>
      <w:bookmarkStart w:id="160" w:name="_Ref90546524"/>
      <w:bookmarkStart w:id="161" w:name="_Toc139025511"/>
      <w:r>
        <w:rPr>
          <w:rFonts w:hint="eastAsia"/>
        </w:rPr>
        <w:t>电平转换推荐电路</w:t>
      </w:r>
      <w:bookmarkEnd w:id="158"/>
      <w:bookmarkEnd w:id="159"/>
      <w:r>
        <w:t>2</w:t>
      </w:r>
      <w:bookmarkEnd w:id="160"/>
      <w:bookmarkEnd w:id="161"/>
    </w:p>
    <w:p w14:paraId="0563AC57" w14:textId="7AAC3E18" w:rsidR="00304CE9" w:rsidRDefault="00593ED0" w:rsidP="002839D7">
      <w:pPr>
        <w:pStyle w:val="Figure"/>
      </w:pPr>
      <w:r>
        <w:rPr>
          <w:noProof/>
        </w:rPr>
        <w:drawing>
          <wp:inline distT="0" distB="0" distL="0" distR="0" wp14:anchorId="3CD71FF8" wp14:editId="31135670">
            <wp:extent cx="4854327" cy="2520000"/>
            <wp:effectExtent l="0" t="0" r="3810" b="0"/>
            <wp:docPr id="7214" name="图片 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5432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BEA9" w14:textId="0E7595D6" w:rsidR="00366E19" w:rsidRDefault="00593ED0" w:rsidP="00366E19">
      <w:pPr>
        <w:jc w:val="center"/>
      </w:pPr>
      <w:r>
        <w:rPr>
          <w:noProof/>
        </w:rPr>
        <w:lastRenderedPageBreak/>
        <w:drawing>
          <wp:inline distT="0" distB="0" distL="0" distR="0" wp14:anchorId="5001E16C" wp14:editId="2065F76B">
            <wp:extent cx="4576161" cy="2520000"/>
            <wp:effectExtent l="0" t="0" r="0" b="0"/>
            <wp:docPr id="7215" name="图片 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61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8886" w14:textId="77777777" w:rsidR="002F7D58" w:rsidRDefault="002F7D58" w:rsidP="002F7D58">
      <w:pPr>
        <w:pStyle w:val="afc"/>
        <w:rPr>
          <w:rFonts w:hint="eastAsia"/>
        </w:rPr>
      </w:pPr>
    </w:p>
    <w:p w14:paraId="37CCEBA7" w14:textId="77777777" w:rsidR="002246C2" w:rsidRDefault="002246C2" w:rsidP="002246C2">
      <w:pPr>
        <w:pStyle w:val="afc"/>
      </w:pPr>
      <w:r>
        <w:rPr>
          <w:rFonts w:hint="eastAsia"/>
        </w:rPr>
        <w:t>原理图设计注意事项：</w:t>
      </w:r>
    </w:p>
    <w:p w14:paraId="3ADB07EF" w14:textId="2FE0F857" w:rsidR="00FD58AA" w:rsidRDefault="00FD58AA" w:rsidP="0046641A">
      <w:pPr>
        <w:pStyle w:val="ItemList"/>
      </w:pPr>
      <w:r>
        <w:rPr>
          <w:rFonts w:hint="eastAsia"/>
        </w:rPr>
        <w:t>V</w:t>
      </w:r>
      <w:r>
        <w:t>DD_1P8</w:t>
      </w:r>
      <w:r>
        <w:rPr>
          <w:rFonts w:hint="eastAsia"/>
        </w:rPr>
        <w:t>为</w:t>
      </w:r>
      <w:proofErr w:type="gramStart"/>
      <w:r>
        <w:t>模组端</w:t>
      </w:r>
      <w:proofErr w:type="gramEnd"/>
      <w:r>
        <w:rPr>
          <w:rFonts w:hint="eastAsia"/>
        </w:rPr>
        <w:t>IO</w:t>
      </w:r>
      <w:r w:rsidR="00A6124E">
        <w:rPr>
          <w:rFonts w:hint="eastAsia"/>
        </w:rPr>
        <w:t>电压</w:t>
      </w:r>
      <w:r>
        <w:t>，</w:t>
      </w:r>
      <w:r>
        <w:rPr>
          <w:rFonts w:hint="eastAsia"/>
        </w:rPr>
        <w:t>VDD_IO</w:t>
      </w:r>
      <w:r>
        <w:rPr>
          <w:rFonts w:hint="eastAsia"/>
        </w:rPr>
        <w:t>为</w:t>
      </w:r>
      <w:r>
        <w:rPr>
          <w:rFonts w:hint="eastAsia"/>
        </w:rPr>
        <w:t>D</w:t>
      </w:r>
      <w:r>
        <w:t>evice</w:t>
      </w:r>
      <w:r>
        <w:rPr>
          <w:rFonts w:hint="eastAsia"/>
        </w:rPr>
        <w:t>端</w:t>
      </w:r>
      <w:r>
        <w:rPr>
          <w:rFonts w:hint="eastAsia"/>
        </w:rPr>
        <w:t>IO</w:t>
      </w:r>
      <w:r w:rsidR="00A6124E">
        <w:rPr>
          <w:rFonts w:hint="eastAsia"/>
        </w:rPr>
        <w:t>电压</w:t>
      </w:r>
      <w:r>
        <w:t>。</w:t>
      </w:r>
    </w:p>
    <w:p w14:paraId="4B792488" w14:textId="3121676C" w:rsidR="002246C2" w:rsidRDefault="002246C2" w:rsidP="0046641A">
      <w:pPr>
        <w:pStyle w:val="ItemList"/>
      </w:pPr>
      <w:r w:rsidRPr="002246C2">
        <w:rPr>
          <w:rFonts w:hint="eastAsia"/>
        </w:rPr>
        <w:t>三极管的基极分压</w:t>
      </w:r>
      <w:r>
        <w:rPr>
          <w:rFonts w:hint="eastAsia"/>
        </w:rPr>
        <w:t>电阻</w:t>
      </w:r>
      <w:r w:rsidRPr="002246C2">
        <w:rPr>
          <w:rFonts w:hint="eastAsia"/>
        </w:rPr>
        <w:t>，</w:t>
      </w:r>
      <w:r w:rsidR="00F61F08">
        <w:rPr>
          <w:rFonts w:hint="eastAsia"/>
        </w:rPr>
        <w:t>需要</w:t>
      </w:r>
      <w:r>
        <w:rPr>
          <w:rFonts w:hint="eastAsia"/>
        </w:rPr>
        <w:t>依据</w:t>
      </w:r>
      <w:r>
        <w:t>实测波形调整并</w:t>
      </w:r>
      <w:r w:rsidRPr="002246C2">
        <w:rPr>
          <w:rFonts w:hint="eastAsia"/>
        </w:rPr>
        <w:t>要保证整个工作温度范围内，三极管都能完全导通。</w:t>
      </w:r>
    </w:p>
    <w:p w14:paraId="2538E99C" w14:textId="50543247" w:rsidR="00532D75" w:rsidRDefault="00F54028" w:rsidP="0046641A">
      <w:pPr>
        <w:pStyle w:val="ItemList"/>
      </w:pPr>
      <w:r>
        <w:rPr>
          <w:rFonts w:hint="eastAsia"/>
        </w:rPr>
        <w:t>预留</w:t>
      </w:r>
      <w:r w:rsidR="00AA7C07" w:rsidRPr="00AA7C07">
        <w:rPr>
          <w:rFonts w:hint="eastAsia"/>
        </w:rPr>
        <w:t>电容</w:t>
      </w:r>
      <w:r w:rsidR="00AA7C07">
        <w:rPr>
          <w:rFonts w:hint="eastAsia"/>
        </w:rPr>
        <w:t>C1~C4</w:t>
      </w:r>
      <w:r w:rsidR="00DB4A4A">
        <w:rPr>
          <w:rFonts w:hint="eastAsia"/>
        </w:rPr>
        <w:t>的</w:t>
      </w:r>
      <w:proofErr w:type="gramStart"/>
      <w:r w:rsidR="007E548F">
        <w:t>容值</w:t>
      </w:r>
      <w:r w:rsidR="00B42150">
        <w:rPr>
          <w:rFonts w:hint="eastAsia"/>
        </w:rPr>
        <w:t>需要</w:t>
      </w:r>
      <w:proofErr w:type="gramEnd"/>
      <w:r w:rsidR="007E548F">
        <w:t>依据实测波形调整</w:t>
      </w:r>
      <w:r w:rsidR="00AA7C07" w:rsidRPr="00AA7C07">
        <w:rPr>
          <w:rFonts w:hint="eastAsia"/>
        </w:rPr>
        <w:t>。</w:t>
      </w:r>
    </w:p>
    <w:p w14:paraId="29E221BA" w14:textId="77777777" w:rsidR="00304CE9" w:rsidRDefault="004D5CE0" w:rsidP="00020DD0">
      <w:pPr>
        <w:pStyle w:val="31"/>
      </w:pPr>
      <w:bookmarkStart w:id="162" w:name="_Toc519690663"/>
      <w:bookmarkStart w:id="163" w:name="_Toc139025571"/>
      <w:bookmarkEnd w:id="143"/>
      <w:bookmarkEnd w:id="144"/>
      <w:bookmarkEnd w:id="145"/>
      <w:bookmarkEnd w:id="146"/>
      <w:bookmarkEnd w:id="147"/>
      <w:r>
        <w:t>USIM</w:t>
      </w:r>
      <w:bookmarkEnd w:id="162"/>
      <w:bookmarkEnd w:id="163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638"/>
        <w:gridCol w:w="1056"/>
        <w:gridCol w:w="708"/>
        <w:gridCol w:w="2411"/>
        <w:gridCol w:w="3599"/>
      </w:tblGrid>
      <w:tr w:rsidR="00304CE9" w14:paraId="2260B98D" w14:textId="77777777" w:rsidTr="00CF7C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0" w:type="pct"/>
          </w:tcPr>
          <w:p w14:paraId="6334A972" w14:textId="77777777" w:rsidR="00304CE9" w:rsidRDefault="004D5CE0">
            <w:pPr>
              <w:pStyle w:val="TableHeading"/>
            </w:pPr>
            <w:bookmarkStart w:id="164" w:name="OLE_LINK44"/>
            <w:r>
              <w:rPr>
                <w:rFonts w:hint="eastAsia"/>
              </w:rPr>
              <w:t>管脚名称</w:t>
            </w:r>
          </w:p>
        </w:tc>
        <w:tc>
          <w:tcPr>
            <w:tcW w:w="561" w:type="pct"/>
          </w:tcPr>
          <w:p w14:paraId="7655623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376" w:type="pct"/>
          </w:tcPr>
          <w:p w14:paraId="44A4BB3B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281" w:type="pct"/>
          </w:tcPr>
          <w:p w14:paraId="7EAFA092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912" w:type="pct"/>
          </w:tcPr>
          <w:p w14:paraId="32AFEE9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56F90826" w14:textId="77777777" w:rsidTr="00CF7C2C">
        <w:tc>
          <w:tcPr>
            <w:tcW w:w="870" w:type="pct"/>
          </w:tcPr>
          <w:p w14:paraId="73BB0D8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U</w:t>
            </w:r>
            <w:r>
              <w:t>S</w:t>
            </w:r>
            <w:r>
              <w:rPr>
                <w:rFonts w:hint="eastAsia"/>
              </w:rPr>
              <w:t>IM</w:t>
            </w:r>
            <w:r>
              <w:t>_VCC</w:t>
            </w:r>
          </w:p>
        </w:tc>
        <w:tc>
          <w:tcPr>
            <w:tcW w:w="561" w:type="pct"/>
          </w:tcPr>
          <w:p w14:paraId="6A02831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35</w:t>
            </w:r>
          </w:p>
        </w:tc>
        <w:tc>
          <w:tcPr>
            <w:tcW w:w="376" w:type="pct"/>
          </w:tcPr>
          <w:p w14:paraId="7D6C69EA" w14:textId="77777777" w:rsidR="00304CE9" w:rsidRDefault="004D5CE0" w:rsidP="007F6E5D">
            <w:pPr>
              <w:pStyle w:val="TableText"/>
            </w:pPr>
            <w:r>
              <w:t>P</w:t>
            </w:r>
            <w:r>
              <w:rPr>
                <w:rFonts w:hint="eastAsia"/>
              </w:rPr>
              <w:t>O</w:t>
            </w:r>
          </w:p>
        </w:tc>
        <w:tc>
          <w:tcPr>
            <w:tcW w:w="1281" w:type="pct"/>
          </w:tcPr>
          <w:p w14:paraId="43281E4F" w14:textId="77777777" w:rsidR="00304CE9" w:rsidRDefault="004D5CE0" w:rsidP="007F6E5D">
            <w:pPr>
              <w:pStyle w:val="TableText"/>
            </w:pPr>
            <w:r>
              <w:t>U</w:t>
            </w:r>
            <w:r>
              <w:rPr>
                <w:rFonts w:hint="eastAsia"/>
              </w:rPr>
              <w:t>S</w:t>
            </w:r>
            <w:r>
              <w:t>IM</w:t>
            </w:r>
            <w:r>
              <w:rPr>
                <w:rFonts w:hint="eastAsia"/>
              </w:rPr>
              <w:t>电源输出</w:t>
            </w:r>
          </w:p>
        </w:tc>
        <w:tc>
          <w:tcPr>
            <w:tcW w:w="1912" w:type="pct"/>
          </w:tcPr>
          <w:p w14:paraId="751F908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自适应</w:t>
            </w:r>
            <w:r>
              <w:t>1.8</w:t>
            </w:r>
            <w:r>
              <w:rPr>
                <w:rFonts w:hint="eastAsia"/>
              </w:rPr>
              <w:t>V</w:t>
            </w:r>
            <w:r>
              <w:t>/</w:t>
            </w:r>
            <w:r>
              <w:rPr>
                <w:rFonts w:hint="eastAsia"/>
              </w:rPr>
              <w:t>3</w:t>
            </w:r>
            <w:r>
              <w:t>.0V</w:t>
            </w:r>
            <w:r>
              <w:rPr>
                <w:rFonts w:hint="eastAsia"/>
              </w:rPr>
              <w:t>。</w:t>
            </w:r>
          </w:p>
        </w:tc>
      </w:tr>
      <w:tr w:rsidR="00304CE9" w14:paraId="2FE298B1" w14:textId="77777777" w:rsidTr="00CF7C2C">
        <w:tc>
          <w:tcPr>
            <w:tcW w:w="870" w:type="pct"/>
          </w:tcPr>
          <w:p w14:paraId="2ABA8A20" w14:textId="77777777" w:rsidR="00304CE9" w:rsidRDefault="004D5CE0" w:rsidP="007F6E5D">
            <w:pPr>
              <w:pStyle w:val="TableText"/>
            </w:pPr>
            <w:r>
              <w:t>USIM_DATA</w:t>
            </w:r>
          </w:p>
        </w:tc>
        <w:tc>
          <w:tcPr>
            <w:tcW w:w="561" w:type="pct"/>
          </w:tcPr>
          <w:p w14:paraId="5151ABD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36</w:t>
            </w:r>
          </w:p>
        </w:tc>
        <w:tc>
          <w:tcPr>
            <w:tcW w:w="376" w:type="pct"/>
          </w:tcPr>
          <w:p w14:paraId="453941A0" w14:textId="77777777" w:rsidR="00304CE9" w:rsidRDefault="004D5CE0" w:rsidP="007F6E5D">
            <w:pPr>
              <w:pStyle w:val="TableText"/>
            </w:pPr>
            <w:r>
              <w:t>B</w:t>
            </w:r>
          </w:p>
        </w:tc>
        <w:tc>
          <w:tcPr>
            <w:tcW w:w="1281" w:type="pct"/>
          </w:tcPr>
          <w:p w14:paraId="409762A7" w14:textId="77777777" w:rsidR="00304CE9" w:rsidRDefault="004D5CE0" w:rsidP="007F6E5D">
            <w:pPr>
              <w:pStyle w:val="TableText"/>
            </w:pPr>
            <w:r>
              <w:t>U</w:t>
            </w:r>
            <w:r>
              <w:rPr>
                <w:rFonts w:hint="eastAsia"/>
              </w:rPr>
              <w:t>S</w:t>
            </w:r>
            <w:r>
              <w:t>IM</w:t>
            </w:r>
            <w:r>
              <w:rPr>
                <w:rFonts w:hint="eastAsia"/>
              </w:rPr>
              <w:t>数据输入、输出</w:t>
            </w:r>
          </w:p>
        </w:tc>
        <w:tc>
          <w:tcPr>
            <w:tcW w:w="1912" w:type="pct"/>
          </w:tcPr>
          <w:p w14:paraId="0AB07E1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需</w:t>
            </w:r>
            <w:r>
              <w:t>上拉</w:t>
            </w:r>
            <w:r>
              <w:rPr>
                <w:rFonts w:hint="eastAsia"/>
              </w:rPr>
              <w:t>4.7k</w:t>
            </w:r>
            <w:r>
              <w:t>Ω</w:t>
            </w:r>
            <w:r>
              <w:rPr>
                <w:rFonts w:hint="eastAsia"/>
              </w:rPr>
              <w:t>电阻至</w:t>
            </w:r>
            <w:r>
              <w:t>USIM</w:t>
            </w:r>
            <w:r>
              <w:rPr>
                <w:rFonts w:hint="eastAsia"/>
              </w:rPr>
              <w:t>_VCC</w:t>
            </w:r>
            <w:r>
              <w:rPr>
                <w:rFonts w:hint="eastAsia"/>
              </w:rPr>
              <w:t>。</w:t>
            </w:r>
          </w:p>
        </w:tc>
      </w:tr>
      <w:tr w:rsidR="00304CE9" w14:paraId="5628C461" w14:textId="77777777" w:rsidTr="00CF7C2C">
        <w:tc>
          <w:tcPr>
            <w:tcW w:w="870" w:type="pct"/>
          </w:tcPr>
          <w:p w14:paraId="230891B3" w14:textId="77777777" w:rsidR="00304CE9" w:rsidRDefault="004D5CE0" w:rsidP="007F6E5D">
            <w:pPr>
              <w:pStyle w:val="TableText"/>
            </w:pPr>
            <w:r>
              <w:t>USIM_CLK</w:t>
            </w:r>
          </w:p>
        </w:tc>
        <w:tc>
          <w:tcPr>
            <w:tcW w:w="561" w:type="pct"/>
          </w:tcPr>
          <w:p w14:paraId="1ACA39E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37</w:t>
            </w:r>
          </w:p>
        </w:tc>
        <w:tc>
          <w:tcPr>
            <w:tcW w:w="376" w:type="pct"/>
          </w:tcPr>
          <w:p w14:paraId="5B1B028B" w14:textId="77777777" w:rsidR="00304CE9" w:rsidRDefault="004D5CE0" w:rsidP="007F6E5D">
            <w:pPr>
              <w:pStyle w:val="TableText"/>
            </w:pPr>
            <w:r>
              <w:t>DO</w:t>
            </w:r>
          </w:p>
        </w:tc>
        <w:tc>
          <w:tcPr>
            <w:tcW w:w="1281" w:type="pct"/>
          </w:tcPr>
          <w:p w14:paraId="363D62DE" w14:textId="77777777" w:rsidR="00304CE9" w:rsidRDefault="004D5CE0" w:rsidP="007F6E5D">
            <w:pPr>
              <w:pStyle w:val="TableText"/>
            </w:pPr>
            <w:r>
              <w:t>U</w:t>
            </w:r>
            <w:r>
              <w:rPr>
                <w:rFonts w:hint="eastAsia"/>
              </w:rPr>
              <w:t>S</w:t>
            </w:r>
            <w:r>
              <w:t>IM</w:t>
            </w:r>
            <w:r>
              <w:rPr>
                <w:rFonts w:hint="eastAsia"/>
              </w:rPr>
              <w:t>时钟输出</w:t>
            </w:r>
          </w:p>
        </w:tc>
        <w:tc>
          <w:tcPr>
            <w:tcW w:w="1912" w:type="pct"/>
          </w:tcPr>
          <w:p w14:paraId="6C06A65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不用</w:t>
            </w:r>
            <w:r>
              <w:t>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0CF97592" w14:textId="77777777" w:rsidTr="00CF7C2C">
        <w:tc>
          <w:tcPr>
            <w:tcW w:w="870" w:type="pct"/>
          </w:tcPr>
          <w:p w14:paraId="7502967A" w14:textId="77777777" w:rsidR="00304CE9" w:rsidRDefault="004D5CE0" w:rsidP="007F6E5D">
            <w:pPr>
              <w:pStyle w:val="TableText"/>
            </w:pPr>
            <w:r>
              <w:t>USI</w:t>
            </w:r>
            <w:r>
              <w:rPr>
                <w:rFonts w:hint="eastAsia"/>
              </w:rPr>
              <w:t>M</w:t>
            </w:r>
            <w:r>
              <w:t>_R</w:t>
            </w:r>
            <w:r>
              <w:rPr>
                <w:rFonts w:hint="eastAsia"/>
              </w:rPr>
              <w:t>ESET</w:t>
            </w:r>
          </w:p>
        </w:tc>
        <w:tc>
          <w:tcPr>
            <w:tcW w:w="561" w:type="pct"/>
          </w:tcPr>
          <w:p w14:paraId="7F53ACF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38</w:t>
            </w:r>
          </w:p>
        </w:tc>
        <w:tc>
          <w:tcPr>
            <w:tcW w:w="376" w:type="pct"/>
          </w:tcPr>
          <w:p w14:paraId="481FA09A" w14:textId="77777777" w:rsidR="00304CE9" w:rsidRDefault="004D5CE0" w:rsidP="007F6E5D">
            <w:pPr>
              <w:pStyle w:val="TableText"/>
            </w:pPr>
            <w:r>
              <w:t>DO</w:t>
            </w:r>
          </w:p>
        </w:tc>
        <w:tc>
          <w:tcPr>
            <w:tcW w:w="1281" w:type="pct"/>
          </w:tcPr>
          <w:p w14:paraId="00610D30" w14:textId="77777777" w:rsidR="00304CE9" w:rsidRDefault="004D5CE0" w:rsidP="007F6E5D">
            <w:pPr>
              <w:pStyle w:val="TableText"/>
            </w:pPr>
            <w:r>
              <w:t>U</w:t>
            </w:r>
            <w:r>
              <w:rPr>
                <w:rFonts w:hint="eastAsia"/>
              </w:rPr>
              <w:t>S</w:t>
            </w:r>
            <w:r>
              <w:t>IM</w:t>
            </w:r>
            <w:r>
              <w:rPr>
                <w:rFonts w:hint="eastAsia"/>
              </w:rPr>
              <w:t>复位</w:t>
            </w:r>
          </w:p>
        </w:tc>
        <w:tc>
          <w:tcPr>
            <w:tcW w:w="1912" w:type="pct"/>
          </w:tcPr>
          <w:p w14:paraId="2643AAB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不用</w:t>
            </w:r>
            <w:r>
              <w:t>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3A62077D" w14:textId="77777777" w:rsidTr="00CF7C2C">
        <w:tc>
          <w:tcPr>
            <w:tcW w:w="870" w:type="pct"/>
          </w:tcPr>
          <w:p w14:paraId="5920154A" w14:textId="77777777" w:rsidR="00304CE9" w:rsidRDefault="004D5CE0" w:rsidP="007F6E5D">
            <w:pPr>
              <w:pStyle w:val="TableText"/>
            </w:pPr>
            <w:r>
              <w:t>USIM_DET</w:t>
            </w:r>
          </w:p>
        </w:tc>
        <w:tc>
          <w:tcPr>
            <w:tcW w:w="561" w:type="pct"/>
          </w:tcPr>
          <w:p w14:paraId="3EDD9B0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39</w:t>
            </w:r>
          </w:p>
        </w:tc>
        <w:tc>
          <w:tcPr>
            <w:tcW w:w="376" w:type="pct"/>
          </w:tcPr>
          <w:p w14:paraId="5690A7D7" w14:textId="77777777" w:rsidR="00304CE9" w:rsidRDefault="004D5CE0" w:rsidP="007F6E5D">
            <w:pPr>
              <w:pStyle w:val="TableText"/>
            </w:pPr>
            <w:r>
              <w:t>DI</w:t>
            </w:r>
          </w:p>
        </w:tc>
        <w:tc>
          <w:tcPr>
            <w:tcW w:w="1281" w:type="pct"/>
          </w:tcPr>
          <w:p w14:paraId="0683D693" w14:textId="77777777" w:rsidR="00304CE9" w:rsidRDefault="004D5CE0" w:rsidP="007F6E5D">
            <w:pPr>
              <w:pStyle w:val="TableText"/>
            </w:pPr>
            <w:r>
              <w:t>USIM</w:t>
            </w:r>
            <w:r>
              <w:rPr>
                <w:rFonts w:hint="eastAsia"/>
              </w:rPr>
              <w:t>检测</w:t>
            </w:r>
          </w:p>
        </w:tc>
        <w:tc>
          <w:tcPr>
            <w:tcW w:w="1912" w:type="pct"/>
          </w:tcPr>
          <w:p w14:paraId="0ACB755C" w14:textId="76A2BF41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如</w:t>
            </w:r>
            <w:r>
              <w:t>不使用，</w:t>
            </w:r>
            <w:r w:rsidR="00B57621">
              <w:rPr>
                <w:rFonts w:hint="eastAsia"/>
              </w:rPr>
              <w:t>必须</w:t>
            </w:r>
            <w:r w:rsidR="00681413">
              <w:rPr>
                <w:rFonts w:hint="eastAsia"/>
              </w:rPr>
              <w:t>有</w:t>
            </w:r>
            <w:r>
              <w:rPr>
                <w:rFonts w:hint="eastAsia"/>
              </w:rPr>
              <w:t>47</w:t>
            </w:r>
            <w:r>
              <w:t>kΩ</w:t>
            </w:r>
            <w:r>
              <w:rPr>
                <w:rFonts w:hint="eastAsia"/>
              </w:rPr>
              <w:t>上</w:t>
            </w:r>
            <w:r>
              <w:t>拉电阻接到</w:t>
            </w:r>
            <w:r>
              <w:rPr>
                <w:rFonts w:hint="eastAsia"/>
              </w:rPr>
              <w:t>VDD_1</w:t>
            </w:r>
            <w:r>
              <w:t>P8</w:t>
            </w:r>
            <w:r>
              <w:rPr>
                <w:rFonts w:hint="eastAsia"/>
              </w:rPr>
              <w:t>。</w:t>
            </w:r>
          </w:p>
        </w:tc>
      </w:tr>
    </w:tbl>
    <w:p w14:paraId="015D4C94" w14:textId="77777777" w:rsidR="002F7D58" w:rsidRDefault="002F7D58" w:rsidP="002F7D58">
      <w:pPr>
        <w:pStyle w:val="afc"/>
      </w:pPr>
      <w:bookmarkStart w:id="165" w:name="OLE_LINK45"/>
      <w:bookmarkEnd w:id="164"/>
    </w:p>
    <w:p w14:paraId="5DC621AC" w14:textId="3A179F8B" w:rsidR="00304CE9" w:rsidRDefault="00000000" w:rsidP="00CF7C2C">
      <w:pPr>
        <w:pStyle w:val="afc"/>
      </w:pPr>
      <w:sdt>
        <w:sdtPr>
          <w:rPr>
            <w:rFonts w:hint="eastAsia"/>
          </w:rPr>
          <w:alias w:val="关键词"/>
          <w:id w:val="-247503967"/>
          <w:placeholder>
            <w:docPart w:val="89B3E927FE2E4C63ABB8D920EB4FBDE2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F25608">
        <w:rPr>
          <w:rFonts w:hint="eastAsia"/>
        </w:rPr>
        <w:t>仅</w:t>
      </w:r>
      <w:r w:rsidR="00F25608">
        <w:t>支持一</w:t>
      </w:r>
      <w:r w:rsidR="00F25608">
        <w:rPr>
          <w:rFonts w:hint="eastAsia"/>
        </w:rPr>
        <w:t>个</w:t>
      </w:r>
      <w:r w:rsidR="004D5CE0">
        <w:rPr>
          <w:rFonts w:hint="eastAsia"/>
        </w:rPr>
        <w:t>USIM</w:t>
      </w:r>
      <w:r w:rsidR="004D5CE0">
        <w:rPr>
          <w:rFonts w:hint="eastAsia"/>
        </w:rPr>
        <w:t>卡接口。</w:t>
      </w:r>
      <w:r w:rsidR="004D5CE0">
        <w:rPr>
          <w:rFonts w:hint="eastAsia"/>
        </w:rPr>
        <w:t>USIM</w:t>
      </w:r>
      <w:r w:rsidR="004D5CE0">
        <w:rPr>
          <w:rFonts w:hint="eastAsia"/>
        </w:rPr>
        <w:t>卡接口参考设计如</w:t>
      </w:r>
      <w:r w:rsidR="004D5CE0">
        <w:fldChar w:fldCharType="begin"/>
      </w:r>
      <w:r w:rsidR="004D5CE0">
        <w:instrText xml:space="preserve"> </w:instrText>
      </w:r>
      <w:r w:rsidR="004D5CE0">
        <w:rPr>
          <w:rFonts w:hint="eastAsia"/>
        </w:rPr>
        <w:instrText>REF _Ref519340861 \r \h</w:instrText>
      </w:r>
      <w:r w:rsidR="004D5CE0">
        <w:instrText xml:space="preserve"> </w:instrText>
      </w:r>
      <w:r w:rsidR="004D5CE0"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5-16</w:t>
      </w:r>
      <w:r w:rsidR="004D5CE0">
        <w:fldChar w:fldCharType="end"/>
      </w:r>
      <w:r w:rsidR="004D5CE0">
        <w:rPr>
          <w:rFonts w:hint="eastAsia"/>
        </w:rPr>
        <w:t>所示。</w:t>
      </w:r>
    </w:p>
    <w:p w14:paraId="1506A678" w14:textId="77777777" w:rsidR="00304CE9" w:rsidRDefault="004D5CE0">
      <w:pPr>
        <w:pStyle w:val="FigureDescription"/>
      </w:pPr>
      <w:bookmarkStart w:id="166" w:name="_Ref519340861"/>
      <w:bookmarkStart w:id="167" w:name="_Toc519690837"/>
      <w:bookmarkStart w:id="168" w:name="_Ref137651486"/>
      <w:bookmarkStart w:id="169" w:name="_Toc139025512"/>
      <w:r>
        <w:rPr>
          <w:rFonts w:hint="eastAsia"/>
        </w:rPr>
        <w:lastRenderedPageBreak/>
        <w:t>U</w:t>
      </w:r>
      <w:r>
        <w:t>SIM</w:t>
      </w:r>
      <w:r>
        <w:rPr>
          <w:rFonts w:hint="eastAsia"/>
        </w:rPr>
        <w:t>卡接口参考</w:t>
      </w:r>
      <w:bookmarkEnd w:id="166"/>
      <w:r>
        <w:rPr>
          <w:rFonts w:hint="eastAsia"/>
        </w:rPr>
        <w:t>设计</w:t>
      </w:r>
      <w:bookmarkEnd w:id="167"/>
      <w:bookmarkEnd w:id="168"/>
      <w:bookmarkEnd w:id="169"/>
    </w:p>
    <w:p w14:paraId="47A7D0B4" w14:textId="5FD52A6A" w:rsidR="00304CE9" w:rsidRDefault="00203781" w:rsidP="00E34535">
      <w:pPr>
        <w:pStyle w:val="Figure"/>
      </w:pPr>
      <w:r>
        <w:rPr>
          <w:noProof/>
        </w:rPr>
        <w:drawing>
          <wp:inline distT="0" distB="0" distL="0" distR="0" wp14:anchorId="0FC916ED" wp14:editId="7D24225A">
            <wp:extent cx="5864400" cy="259200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80B" w14:textId="77777777" w:rsidR="002F7D58" w:rsidRPr="002F7D58" w:rsidRDefault="002F7D58" w:rsidP="002F7D58">
      <w:pPr>
        <w:pStyle w:val="afc"/>
        <w:rPr>
          <w:rFonts w:hint="eastAsia"/>
        </w:rPr>
      </w:pPr>
    </w:p>
    <w:p w14:paraId="0BFE5EF6" w14:textId="77777777" w:rsidR="00304CE9" w:rsidRDefault="004D5CE0" w:rsidP="00532D75">
      <w:pPr>
        <w:pStyle w:val="afc"/>
      </w:pPr>
      <w:r>
        <w:rPr>
          <w:rFonts w:hint="eastAsia"/>
        </w:rPr>
        <w:t>原理图设计注意事项：</w:t>
      </w:r>
    </w:p>
    <w:p w14:paraId="388DC77A" w14:textId="3B6C1879" w:rsidR="00304CE9" w:rsidRDefault="004D5CE0">
      <w:pPr>
        <w:pStyle w:val="ItemList"/>
      </w:pPr>
      <w:r>
        <w:rPr>
          <w:rFonts w:hint="eastAsia"/>
        </w:rPr>
        <w:t>其中</w:t>
      </w:r>
      <w:r>
        <w:rPr>
          <w:rFonts w:hint="eastAsia"/>
        </w:rPr>
        <w:t>USIM_VCC</w:t>
      </w:r>
      <w:r>
        <w:rPr>
          <w:rFonts w:hint="eastAsia"/>
        </w:rPr>
        <w:t>为</w:t>
      </w:r>
      <w:r>
        <w:t>U</w:t>
      </w:r>
      <w:r>
        <w:rPr>
          <w:rFonts w:hint="eastAsia"/>
        </w:rPr>
        <w:t>S</w:t>
      </w:r>
      <w:r>
        <w:t>IM</w:t>
      </w:r>
      <w:r w:rsidR="00F46A55">
        <w:rPr>
          <w:rFonts w:hint="eastAsia"/>
        </w:rPr>
        <w:t>卡供电电源</w:t>
      </w:r>
      <w:r>
        <w:rPr>
          <w:rFonts w:hint="eastAsia"/>
        </w:rPr>
        <w:t>。仅用作</w:t>
      </w:r>
      <w:r>
        <w:rPr>
          <w:rFonts w:hint="eastAsia"/>
        </w:rPr>
        <w:t>US</w:t>
      </w:r>
      <w:r>
        <w:t>IM</w:t>
      </w:r>
      <w:r>
        <w:t>卡供电，禁止给其他负载供电</w:t>
      </w:r>
      <w:r>
        <w:rPr>
          <w:rFonts w:hint="eastAsia"/>
        </w:rPr>
        <w:t>。</w:t>
      </w:r>
    </w:p>
    <w:p w14:paraId="322A716E" w14:textId="1EEF3D71" w:rsidR="00304CE9" w:rsidRDefault="004D5CE0">
      <w:pPr>
        <w:pStyle w:val="ItemList"/>
      </w:pPr>
      <w:r>
        <w:t>USIM_DATA</w:t>
      </w:r>
      <w:r w:rsidR="00BA5355">
        <w:rPr>
          <w:rFonts w:hint="eastAsia"/>
        </w:rPr>
        <w:t>管脚</w:t>
      </w:r>
      <w:r>
        <w:rPr>
          <w:rFonts w:hint="eastAsia"/>
        </w:rPr>
        <w:t>外部设计必须上拉</w:t>
      </w:r>
      <w:r>
        <w:rPr>
          <w:rFonts w:hint="eastAsia"/>
        </w:rPr>
        <w:t>4</w:t>
      </w:r>
      <w:r>
        <w:t>.7kΩ</w:t>
      </w:r>
      <w:r>
        <w:rPr>
          <w:rFonts w:hint="eastAsia"/>
        </w:rPr>
        <w:t>电阻到</w:t>
      </w:r>
      <w:r>
        <w:rPr>
          <w:rFonts w:hint="eastAsia"/>
        </w:rPr>
        <w:t>U</w:t>
      </w:r>
      <w:r>
        <w:t>SIM_VCC</w:t>
      </w:r>
      <w:r>
        <w:rPr>
          <w:rFonts w:hint="eastAsia"/>
        </w:rPr>
        <w:t>。</w:t>
      </w:r>
    </w:p>
    <w:p w14:paraId="58001AD5" w14:textId="77777777" w:rsidR="00304CE9" w:rsidRDefault="004D5CE0">
      <w:pPr>
        <w:pStyle w:val="ItemList"/>
      </w:pPr>
      <w:r>
        <w:rPr>
          <w:rFonts w:hint="eastAsia"/>
        </w:rPr>
        <w:t>在电磁环境复杂的应用中，对</w:t>
      </w:r>
      <w:r>
        <w:t>ESD</w:t>
      </w:r>
      <w:r>
        <w:rPr>
          <w:rFonts w:hint="eastAsia"/>
        </w:rPr>
        <w:t>防护要求高，建议在各信号线上配置</w:t>
      </w:r>
      <w:r>
        <w:t>ESD</w:t>
      </w:r>
      <w:r>
        <w:rPr>
          <w:rFonts w:hint="eastAsia"/>
        </w:rPr>
        <w:t>防护器件（结电容不大于</w:t>
      </w:r>
      <w:r>
        <w:t>7pF</w:t>
      </w:r>
      <w:r>
        <w:rPr>
          <w:rFonts w:hint="eastAsia"/>
        </w:rPr>
        <w:t>）。</w:t>
      </w:r>
    </w:p>
    <w:p w14:paraId="171240F6" w14:textId="77777777" w:rsidR="00304CE9" w:rsidRDefault="004D5CE0">
      <w:pPr>
        <w:pStyle w:val="ItemList"/>
      </w:pPr>
      <w:r>
        <w:rPr>
          <w:rFonts w:hint="eastAsia"/>
        </w:rPr>
        <w:t>在</w:t>
      </w:r>
      <w:r>
        <w:rPr>
          <w:rFonts w:hint="eastAsia"/>
        </w:rPr>
        <w:t>USIM_DATA</w:t>
      </w:r>
      <w:r>
        <w:rPr>
          <w:rFonts w:hint="eastAsia"/>
        </w:rPr>
        <w:t>，</w:t>
      </w:r>
      <w:r>
        <w:rPr>
          <w:rFonts w:hint="eastAsia"/>
        </w:rPr>
        <w:t>USIM_RESET</w:t>
      </w:r>
      <w:r>
        <w:rPr>
          <w:rFonts w:hint="eastAsia"/>
        </w:rPr>
        <w:t>，</w:t>
      </w:r>
      <w:r>
        <w:rPr>
          <w:rFonts w:hint="eastAsia"/>
        </w:rPr>
        <w:t>USIM_CLK</w:t>
      </w:r>
      <w:r>
        <w:rPr>
          <w:rFonts w:hint="eastAsia"/>
        </w:rPr>
        <w:t>，</w:t>
      </w:r>
      <w:r>
        <w:rPr>
          <w:rFonts w:hint="eastAsia"/>
        </w:rPr>
        <w:t>USI</w:t>
      </w:r>
      <w:r>
        <w:t>M</w:t>
      </w:r>
      <w:r>
        <w:rPr>
          <w:rFonts w:hint="eastAsia"/>
        </w:rPr>
        <w:t>_</w:t>
      </w:r>
      <w:r>
        <w:t>DET</w:t>
      </w:r>
      <w:r>
        <w:rPr>
          <w:rFonts w:hint="eastAsia"/>
        </w:rPr>
        <w:t>管脚上，靠近卡座的地方串联一个不大于</w:t>
      </w:r>
      <w:r>
        <w:rPr>
          <w:rFonts w:hint="eastAsia"/>
        </w:rPr>
        <w:t>20</w:t>
      </w:r>
      <w:r>
        <w:t>Ω</w:t>
      </w:r>
      <w:r>
        <w:rPr>
          <w:rFonts w:hint="eastAsia"/>
        </w:rPr>
        <w:t>的电阻，可以有效地改善</w:t>
      </w:r>
      <w:r>
        <w:rPr>
          <w:rFonts w:hint="eastAsia"/>
        </w:rPr>
        <w:t>ESD</w:t>
      </w:r>
      <w:r>
        <w:rPr>
          <w:rFonts w:hint="eastAsia"/>
        </w:rPr>
        <w:t>性能。</w:t>
      </w:r>
    </w:p>
    <w:p w14:paraId="3252E034" w14:textId="4F84083A" w:rsidR="00304CE9" w:rsidRDefault="00F46A55">
      <w:pPr>
        <w:pStyle w:val="ItemList"/>
      </w:pPr>
      <w:r>
        <w:rPr>
          <w:rFonts w:hint="eastAsia"/>
        </w:rPr>
        <w:t>C1-C4</w:t>
      </w:r>
      <w:r w:rsidR="004D5CE0">
        <w:rPr>
          <w:rFonts w:hint="eastAsia"/>
        </w:rPr>
        <w:t>为</w:t>
      </w:r>
      <w:r w:rsidR="004D5CE0">
        <w:t>信号线上的高频滤波电容，</w:t>
      </w:r>
      <w:proofErr w:type="gramStart"/>
      <w:r w:rsidR="004D5CE0">
        <w:t>容值不</w:t>
      </w:r>
      <w:proofErr w:type="gramEnd"/>
      <w:r w:rsidR="004D5CE0">
        <w:t>大于</w:t>
      </w:r>
      <w:r w:rsidR="004D5CE0">
        <w:rPr>
          <w:rFonts w:hint="eastAsia"/>
        </w:rPr>
        <w:t>10pF</w:t>
      </w:r>
      <w:r w:rsidR="00D90E4D">
        <w:rPr>
          <w:rFonts w:hint="eastAsia"/>
        </w:rPr>
        <w:t>，</w:t>
      </w:r>
      <w:r w:rsidR="00091FAF">
        <w:rPr>
          <w:rFonts w:hint="eastAsia"/>
        </w:rPr>
        <w:t>默认</w:t>
      </w:r>
      <w:r w:rsidR="00091FAF">
        <w:t>不贴，</w:t>
      </w:r>
      <w:proofErr w:type="gramStart"/>
      <w:r w:rsidR="00680C3D">
        <w:rPr>
          <w:rFonts w:hint="eastAsia"/>
        </w:rPr>
        <w:t>容</w:t>
      </w:r>
      <w:r w:rsidR="00680C3D">
        <w:t>值</w:t>
      </w:r>
      <w:r w:rsidR="00D90E4D">
        <w:rPr>
          <w:rFonts w:hint="eastAsia"/>
        </w:rPr>
        <w:t>需要</w:t>
      </w:r>
      <w:proofErr w:type="gramEnd"/>
      <w:r w:rsidR="00D90E4D">
        <w:rPr>
          <w:rFonts w:hint="eastAsia"/>
        </w:rPr>
        <w:t>根据</w:t>
      </w:r>
      <w:r w:rsidR="00D90E4D">
        <w:t>波形调整</w:t>
      </w:r>
      <w:r w:rsidR="004D5CE0">
        <w:rPr>
          <w:rFonts w:hint="eastAsia"/>
        </w:rPr>
        <w:t>。</w:t>
      </w:r>
    </w:p>
    <w:p w14:paraId="5494CA0D" w14:textId="497C4F58" w:rsidR="00304CE9" w:rsidRDefault="00000000">
      <w:pPr>
        <w:pStyle w:val="ItemList"/>
      </w:pPr>
      <w:sdt>
        <w:sdtPr>
          <w:rPr>
            <w:rFonts w:hint="eastAsia"/>
          </w:rPr>
          <w:alias w:val="关键词"/>
          <w:id w:val="1301960375"/>
          <w:placeholder>
            <w:docPart w:val="38D2526F284E454FB13501BC49FAD1E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>模</w:t>
      </w:r>
      <w:proofErr w:type="gramStart"/>
      <w:r w:rsidR="004D5CE0">
        <w:t>组</w:t>
      </w:r>
      <w:r w:rsidR="004D5CE0">
        <w:rPr>
          <w:rFonts w:hint="eastAsia"/>
        </w:rPr>
        <w:t>支持</w:t>
      </w:r>
      <w:proofErr w:type="gramEnd"/>
      <w:r w:rsidR="004D5CE0">
        <w:t>U</w:t>
      </w:r>
      <w:r w:rsidR="004D5CE0">
        <w:rPr>
          <w:rFonts w:hint="eastAsia"/>
        </w:rPr>
        <w:t>S</w:t>
      </w:r>
      <w:r w:rsidR="004D5CE0">
        <w:t>IM</w:t>
      </w:r>
      <w:r w:rsidR="004D5CE0">
        <w:rPr>
          <w:rFonts w:hint="eastAsia"/>
        </w:rPr>
        <w:t>卡检测，</w:t>
      </w:r>
      <w:r w:rsidR="004D5CE0">
        <w:t>USIM_DET</w:t>
      </w:r>
      <w:r w:rsidR="004D5CE0">
        <w:rPr>
          <w:rFonts w:hint="eastAsia"/>
        </w:rPr>
        <w:t>管脚为</w:t>
      </w:r>
      <w:r w:rsidR="004D5CE0">
        <w:t>1.8 V</w:t>
      </w:r>
      <w:r w:rsidR="004D5CE0">
        <w:rPr>
          <w:rFonts w:hint="eastAsia"/>
        </w:rPr>
        <w:t>中断管脚。中断检测的电路设计取决于</w:t>
      </w:r>
      <w:r w:rsidR="004D5CE0">
        <w:t>USIM</w:t>
      </w:r>
      <w:r w:rsidR="004D5CE0">
        <w:rPr>
          <w:rFonts w:hint="eastAsia"/>
        </w:rPr>
        <w:t>卡座的结构，其原理是：</w:t>
      </w:r>
      <w:r w:rsidR="004D5CE0">
        <w:t>U</w:t>
      </w:r>
      <w:r w:rsidR="004D5CE0">
        <w:rPr>
          <w:rFonts w:hint="eastAsia"/>
        </w:rPr>
        <w:t>S</w:t>
      </w:r>
      <w:r w:rsidR="004D5CE0">
        <w:t>IM</w:t>
      </w:r>
      <w:r w:rsidR="004D5CE0">
        <w:rPr>
          <w:rFonts w:hint="eastAsia"/>
        </w:rPr>
        <w:t>卡插入前与插入后，检测脚的电平发生了翻转。</w:t>
      </w:r>
    </w:p>
    <w:p w14:paraId="6B184962" w14:textId="236EA174" w:rsidR="00304CE9" w:rsidRDefault="0023529E" w:rsidP="009C387F">
      <w:pPr>
        <w:pStyle w:val="afc"/>
      </w:pPr>
      <w:r>
        <w:fldChar w:fldCharType="begin"/>
      </w:r>
      <w:r>
        <w:instrText xml:space="preserve"> REF _Ref137651486 \r \h </w:instrText>
      </w:r>
      <w:r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5-16</w:t>
      </w:r>
      <w:r>
        <w:fldChar w:fldCharType="end"/>
      </w:r>
      <w:r w:rsidR="00670515">
        <w:rPr>
          <w:rFonts w:hint="eastAsia"/>
        </w:rPr>
        <w:t>所示</w:t>
      </w:r>
      <w:r w:rsidR="00670515">
        <w:t>电路</w:t>
      </w:r>
      <w:r w:rsidR="00300492">
        <w:rPr>
          <w:rFonts w:hint="eastAsia"/>
        </w:rPr>
        <w:t>的</w:t>
      </w:r>
      <w:r w:rsidR="00300492">
        <w:rPr>
          <w:rFonts w:hint="eastAsia"/>
        </w:rPr>
        <w:t>USIM</w:t>
      </w:r>
      <w:r w:rsidR="00300492">
        <w:rPr>
          <w:rFonts w:hint="eastAsia"/>
        </w:rPr>
        <w:t>卡</w:t>
      </w:r>
      <w:r w:rsidR="00300492">
        <w:t>检测逻辑为</w:t>
      </w:r>
      <w:r w:rsidR="0014508F">
        <w:rPr>
          <w:rFonts w:hint="eastAsia"/>
        </w:rPr>
        <w:t>：</w:t>
      </w:r>
      <w:r w:rsidR="004D5CE0">
        <w:t>U</w:t>
      </w:r>
      <w:r w:rsidR="004D5CE0">
        <w:rPr>
          <w:rFonts w:hint="eastAsia"/>
        </w:rPr>
        <w:t>S</w:t>
      </w:r>
      <w:r w:rsidR="004D5CE0">
        <w:t>IM</w:t>
      </w:r>
      <w:r w:rsidR="004D5CE0">
        <w:rPr>
          <w:rFonts w:hint="eastAsia"/>
        </w:rPr>
        <w:t>卡插入前，</w:t>
      </w:r>
      <w:r w:rsidR="004D5CE0">
        <w:t>卡座检测脚</w:t>
      </w:r>
      <w:r w:rsidR="004D5CE0">
        <w:rPr>
          <w:rFonts w:hint="eastAsia"/>
        </w:rPr>
        <w:t>悬空，</w:t>
      </w:r>
      <w:r w:rsidR="004D5CE0">
        <w:t>USIM_DET</w:t>
      </w:r>
      <w:r w:rsidR="004D5CE0">
        <w:t>脚被外部拉高电平</w:t>
      </w:r>
      <w:r w:rsidR="004D5CE0">
        <w:rPr>
          <w:rFonts w:hint="eastAsia"/>
        </w:rPr>
        <w:t>；</w:t>
      </w:r>
      <w:r w:rsidR="004D5CE0">
        <w:t>U</w:t>
      </w:r>
      <w:r w:rsidR="004D5CE0">
        <w:rPr>
          <w:rFonts w:hint="eastAsia"/>
        </w:rPr>
        <w:t>S</w:t>
      </w:r>
      <w:r w:rsidR="004D5CE0">
        <w:t>IM</w:t>
      </w:r>
      <w:r w:rsidR="004D5CE0">
        <w:rPr>
          <w:rFonts w:hint="eastAsia"/>
        </w:rPr>
        <w:t>卡插入后，</w:t>
      </w:r>
      <w:r w:rsidR="004D5CE0">
        <w:t>卡座检测</w:t>
      </w:r>
      <w:r w:rsidR="004D5CE0">
        <w:rPr>
          <w:rFonts w:hint="eastAsia"/>
        </w:rPr>
        <w:t>脚接地，此时低电平表示检测到</w:t>
      </w:r>
      <w:r w:rsidR="004D5CE0">
        <w:t>USIM</w:t>
      </w:r>
      <w:r w:rsidR="004D5CE0">
        <w:rPr>
          <w:rFonts w:hint="eastAsia"/>
        </w:rPr>
        <w:t>卡，高电平则表示未检测到。如</w:t>
      </w:r>
      <w:r w:rsidR="004D5CE0">
        <w:t>不使用插入检测功能，</w:t>
      </w:r>
      <w:r w:rsidR="004D5CE0">
        <w:rPr>
          <w:rFonts w:hint="eastAsia"/>
        </w:rPr>
        <w:t>可</w:t>
      </w:r>
      <w:r w:rsidR="004D5CE0">
        <w:t>参考</w:t>
      </w:r>
      <w:r w:rsidR="004D5CE0">
        <w:fldChar w:fldCharType="begin"/>
      </w:r>
      <w:r w:rsidR="004D5CE0">
        <w:instrText xml:space="preserve"> REF _Ref102051446 \r \h </w:instrText>
      </w:r>
      <w:r w:rsidR="004D5CE0">
        <w:fldChar w:fldCharType="separate"/>
      </w:r>
      <w:r w:rsidR="000B05C8">
        <w:rPr>
          <w:rFonts w:hint="eastAsia"/>
        </w:rPr>
        <w:t>图</w:t>
      </w:r>
      <w:r w:rsidR="000B05C8">
        <w:rPr>
          <w:rFonts w:hint="eastAsia"/>
        </w:rPr>
        <w:t xml:space="preserve"> 5-17</w:t>
      </w:r>
      <w:r w:rsidR="004D5CE0">
        <w:fldChar w:fldCharType="end"/>
      </w:r>
      <w:r w:rsidR="004D5CE0">
        <w:rPr>
          <w:rFonts w:hint="eastAsia"/>
        </w:rPr>
        <w:t>设计</w:t>
      </w:r>
      <w:r w:rsidR="004D5CE0">
        <w:t>。</w:t>
      </w:r>
    </w:p>
    <w:p w14:paraId="1DC42DB0" w14:textId="77777777" w:rsidR="00304CE9" w:rsidRDefault="00304CE9" w:rsidP="0046641A">
      <w:pPr>
        <w:pStyle w:val="ItemList"/>
        <w:numPr>
          <w:ilvl w:val="0"/>
          <w:numId w:val="0"/>
        </w:numPr>
      </w:pPr>
    </w:p>
    <w:tbl>
      <w:tblPr>
        <w:tblW w:w="5000" w:type="pct"/>
        <w:tblBorders>
          <w:top w:val="single" w:sz="2" w:space="0" w:color="7E7E7E"/>
          <w:bottom w:val="single" w:sz="2" w:space="0" w:color="7E7E7E"/>
        </w:tblBorders>
        <w:tblLook w:val="04A0" w:firstRow="1" w:lastRow="0" w:firstColumn="1" w:lastColumn="0" w:noHBand="0" w:noVBand="1"/>
      </w:tblPr>
      <w:tblGrid>
        <w:gridCol w:w="994"/>
        <w:gridCol w:w="8418"/>
      </w:tblGrid>
      <w:tr w:rsidR="00304CE9" w14:paraId="28BB705D" w14:textId="77777777" w:rsidTr="003726CA">
        <w:trPr>
          <w:trHeight w:val="528"/>
        </w:trPr>
        <w:tc>
          <w:tcPr>
            <w:tcW w:w="528" w:type="pct"/>
            <w:shd w:val="clear" w:color="auto" w:fill="auto"/>
            <w:tcMar>
              <w:top w:w="57" w:type="dxa"/>
            </w:tcMar>
          </w:tcPr>
          <w:p w14:paraId="0A1980CC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5568EDA1" wp14:editId="3571180C">
                  <wp:extent cx="441960" cy="359410"/>
                  <wp:effectExtent l="0" t="0" r="0" b="2540"/>
                  <wp:docPr id="3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pct"/>
            <w:shd w:val="clear" w:color="auto" w:fill="auto"/>
          </w:tcPr>
          <w:p w14:paraId="0F6ECD02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t>SIM</w:t>
            </w:r>
            <w:r>
              <w:rPr>
                <w:rFonts w:hint="eastAsia"/>
              </w:rPr>
              <w:t>卡</w:t>
            </w:r>
            <w:r>
              <w:t>热</w:t>
            </w:r>
            <w:r>
              <w:rPr>
                <w:rFonts w:hint="eastAsia"/>
              </w:rPr>
              <w:t>插拔</w:t>
            </w:r>
            <w:r>
              <w:t>功能</w:t>
            </w:r>
            <w:r>
              <w:rPr>
                <w:rFonts w:hint="eastAsia"/>
              </w:rPr>
              <w:t>需要对应</w:t>
            </w:r>
            <w:r>
              <w:t>的固件版本</w:t>
            </w:r>
            <w:r>
              <w:rPr>
                <w:rFonts w:hint="eastAsia"/>
              </w:rPr>
              <w:t>支持</w:t>
            </w:r>
            <w:r>
              <w:t>，</w:t>
            </w:r>
            <w:r>
              <w:rPr>
                <w:rFonts w:hint="eastAsia"/>
              </w:rPr>
              <w:t>对应</w:t>
            </w:r>
            <w:r>
              <w:t>不同的卡座类型，</w:t>
            </w:r>
            <w:r>
              <w:rPr>
                <w:rFonts w:hint="eastAsia"/>
              </w:rPr>
              <w:t>也</w:t>
            </w:r>
            <w:r>
              <w:t>需要固件</w:t>
            </w:r>
            <w:proofErr w:type="gramStart"/>
            <w:r>
              <w:t>做</w:t>
            </w:r>
            <w:r>
              <w:rPr>
                <w:rFonts w:hint="eastAsia"/>
              </w:rPr>
              <w:t>对</w:t>
            </w:r>
            <w:proofErr w:type="gramEnd"/>
            <w:r>
              <w:rPr>
                <w:rFonts w:hint="eastAsia"/>
              </w:rPr>
              <w:t>应</w:t>
            </w:r>
            <w:r>
              <w:t>的配置。如需使用</w:t>
            </w:r>
            <w:r>
              <w:rPr>
                <w:rFonts w:hint="eastAsia"/>
              </w:rPr>
              <w:t>SIM</w:t>
            </w:r>
            <w:r>
              <w:rPr>
                <w:rFonts w:hint="eastAsia"/>
              </w:rPr>
              <w:t>卡热</w:t>
            </w:r>
            <w:r>
              <w:t>插拔功能，</w:t>
            </w:r>
            <w:r>
              <w:rPr>
                <w:rFonts w:hint="eastAsia"/>
              </w:rPr>
              <w:t>建议</w:t>
            </w:r>
            <w:r>
              <w:t>与有方</w:t>
            </w:r>
            <w:r>
              <w:rPr>
                <w:rFonts w:hint="eastAsia"/>
              </w:rPr>
              <w:t>科技</w:t>
            </w:r>
            <w:r>
              <w:rPr>
                <w:rFonts w:hint="eastAsia"/>
              </w:rPr>
              <w:t>FAE</w:t>
            </w:r>
            <w:r>
              <w:rPr>
                <w:rFonts w:hint="eastAsia"/>
              </w:rPr>
              <w:t>咨询</w:t>
            </w:r>
            <w:r>
              <w:t>确认</w:t>
            </w:r>
            <w:r>
              <w:rPr>
                <w:rFonts w:hint="eastAsia"/>
              </w:rPr>
              <w:t>。</w:t>
            </w:r>
          </w:p>
        </w:tc>
      </w:tr>
    </w:tbl>
    <w:p w14:paraId="56D94B9A" w14:textId="77777777" w:rsidR="00304CE9" w:rsidRDefault="004D5CE0">
      <w:pPr>
        <w:pStyle w:val="FigureDescription"/>
      </w:pPr>
      <w:bookmarkStart w:id="170" w:name="_Toc102053408"/>
      <w:bookmarkStart w:id="171" w:name="_Ref102051446"/>
      <w:bookmarkStart w:id="172" w:name="_Toc139025513"/>
      <w:r>
        <w:rPr>
          <w:rFonts w:hint="eastAsia"/>
        </w:rPr>
        <w:lastRenderedPageBreak/>
        <w:t>U</w:t>
      </w:r>
      <w:r>
        <w:t>SIM</w:t>
      </w:r>
      <w:r>
        <w:rPr>
          <w:rFonts w:hint="eastAsia"/>
        </w:rPr>
        <w:t>卡（不</w:t>
      </w:r>
      <w:r>
        <w:t>带</w:t>
      </w:r>
      <w:r>
        <w:rPr>
          <w:rFonts w:hint="eastAsia"/>
        </w:rPr>
        <w:t>热</w:t>
      </w:r>
      <w:r>
        <w:t>插</w:t>
      </w:r>
      <w:r>
        <w:rPr>
          <w:rFonts w:hint="eastAsia"/>
        </w:rPr>
        <w:t>拔</w:t>
      </w:r>
      <w:r>
        <w:t>功能）</w:t>
      </w:r>
      <w:r>
        <w:rPr>
          <w:rFonts w:hint="eastAsia"/>
        </w:rPr>
        <w:t>接口参考设计</w:t>
      </w:r>
      <w:bookmarkEnd w:id="170"/>
      <w:bookmarkEnd w:id="171"/>
      <w:bookmarkEnd w:id="172"/>
    </w:p>
    <w:p w14:paraId="77F7CF8B" w14:textId="58F4F75C" w:rsidR="00532D75" w:rsidRDefault="001E0281" w:rsidP="004065FC">
      <w:pPr>
        <w:pStyle w:val="ItemListText"/>
        <w:jc w:val="center"/>
      </w:pPr>
      <w:r>
        <w:rPr>
          <w:noProof/>
        </w:rPr>
        <w:drawing>
          <wp:inline distT="0" distB="0" distL="0" distR="0" wp14:anchorId="48C2600F" wp14:editId="6BC94E08">
            <wp:extent cx="5583865" cy="2592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386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D2F" w14:textId="77777777" w:rsidR="002F7D58" w:rsidRDefault="002F7D58" w:rsidP="002F7D58">
      <w:pPr>
        <w:pStyle w:val="afc"/>
        <w:rPr>
          <w:rFonts w:hint="eastAsia"/>
        </w:rPr>
      </w:pPr>
    </w:p>
    <w:p w14:paraId="7F07DFFC" w14:textId="77777777" w:rsidR="00304CE9" w:rsidRDefault="004D5CE0">
      <w:pPr>
        <w:pStyle w:val="31"/>
      </w:pPr>
      <w:bookmarkStart w:id="173" w:name="_Toc139025572"/>
      <w:bookmarkEnd w:id="124"/>
      <w:bookmarkEnd w:id="165"/>
      <w:r>
        <w:t>I2S</w:t>
      </w:r>
      <w:r>
        <w:rPr>
          <w:rFonts w:hint="eastAsia"/>
        </w:rPr>
        <w:t>/PCM</w:t>
      </w:r>
      <w:bookmarkEnd w:id="173"/>
    </w:p>
    <w:p w14:paraId="6C28C5FF" w14:textId="77777777" w:rsidR="00304CE9" w:rsidRDefault="00304CE9"/>
    <w:tbl>
      <w:tblPr>
        <w:tblW w:w="5000" w:type="pct"/>
        <w:tblBorders>
          <w:top w:val="single" w:sz="2" w:space="0" w:color="7E7E7E"/>
          <w:bottom w:val="single" w:sz="2" w:space="0" w:color="7E7E7E"/>
        </w:tblBorders>
        <w:tblLook w:val="04A0" w:firstRow="1" w:lastRow="0" w:firstColumn="1" w:lastColumn="0" w:noHBand="0" w:noVBand="1"/>
      </w:tblPr>
      <w:tblGrid>
        <w:gridCol w:w="994"/>
        <w:gridCol w:w="8418"/>
      </w:tblGrid>
      <w:tr w:rsidR="00304CE9" w14:paraId="6BCD4528" w14:textId="77777777" w:rsidTr="003726CA">
        <w:trPr>
          <w:trHeight w:val="528"/>
        </w:trPr>
        <w:tc>
          <w:tcPr>
            <w:tcW w:w="528" w:type="pct"/>
            <w:shd w:val="clear" w:color="auto" w:fill="auto"/>
            <w:tcMar>
              <w:top w:w="57" w:type="dxa"/>
            </w:tcMar>
          </w:tcPr>
          <w:p w14:paraId="7340C6CA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79E1CCEF" wp14:editId="667FF903">
                  <wp:extent cx="418465" cy="359410"/>
                  <wp:effectExtent l="0" t="0" r="635" b="254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pct"/>
            <w:shd w:val="clear" w:color="auto" w:fill="auto"/>
          </w:tcPr>
          <w:p w14:paraId="171716AA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I2S_MCLK</w:t>
            </w:r>
            <w:r>
              <w:rPr>
                <w:rFonts w:hint="eastAsia"/>
              </w:rPr>
              <w:t>禁止</w:t>
            </w:r>
            <w:r>
              <w:t>在模组外部加上拉或下拉电阻</w:t>
            </w:r>
            <w:r>
              <w:rPr>
                <w:rFonts w:hint="eastAsia"/>
              </w:rPr>
              <w:t>。</w:t>
            </w:r>
          </w:p>
        </w:tc>
      </w:tr>
    </w:tbl>
    <w:p w14:paraId="3CE301B9" w14:textId="77777777" w:rsidR="00304CE9" w:rsidRDefault="00304CE9">
      <w:pPr>
        <w:pStyle w:val="afc"/>
        <w:ind w:firstLineChars="0" w:firstLine="0"/>
      </w:pPr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842"/>
        <w:gridCol w:w="1252"/>
        <w:gridCol w:w="887"/>
        <w:gridCol w:w="2656"/>
        <w:gridCol w:w="2775"/>
      </w:tblGrid>
      <w:tr w:rsidR="00304CE9" w14:paraId="35E49521" w14:textId="77777777" w:rsidTr="003726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79" w:type="pct"/>
          </w:tcPr>
          <w:p w14:paraId="6BC5E92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665" w:type="pct"/>
          </w:tcPr>
          <w:p w14:paraId="228E59E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471" w:type="pct"/>
          </w:tcPr>
          <w:p w14:paraId="4A1CD481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411" w:type="pct"/>
          </w:tcPr>
          <w:p w14:paraId="4F1138E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474" w:type="pct"/>
          </w:tcPr>
          <w:p w14:paraId="62C18A5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7D5608D8" w14:textId="77777777" w:rsidTr="003726CA">
        <w:tc>
          <w:tcPr>
            <w:tcW w:w="979" w:type="pct"/>
          </w:tcPr>
          <w:p w14:paraId="1D39D9F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I2S_MCLK</w:t>
            </w:r>
          </w:p>
        </w:tc>
        <w:tc>
          <w:tcPr>
            <w:tcW w:w="665" w:type="pct"/>
          </w:tcPr>
          <w:p w14:paraId="4F6AF347" w14:textId="77777777" w:rsidR="00304CE9" w:rsidRDefault="004D5CE0" w:rsidP="007F6E5D">
            <w:pPr>
              <w:pStyle w:val="TableText"/>
            </w:pPr>
            <w:r>
              <w:t>64</w:t>
            </w:r>
          </w:p>
        </w:tc>
        <w:tc>
          <w:tcPr>
            <w:tcW w:w="471" w:type="pct"/>
          </w:tcPr>
          <w:p w14:paraId="5503C6E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411" w:type="pct"/>
          </w:tcPr>
          <w:p w14:paraId="0CF188A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I2S</w:t>
            </w:r>
            <w:r>
              <w:rPr>
                <w:rFonts w:hint="eastAsia"/>
              </w:rPr>
              <w:t>主时钟</w:t>
            </w:r>
          </w:p>
        </w:tc>
        <w:tc>
          <w:tcPr>
            <w:tcW w:w="1474" w:type="pct"/>
          </w:tcPr>
          <w:p w14:paraId="2913F2CA" w14:textId="6812B837" w:rsidR="00304CE9" w:rsidRDefault="005B7102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268E558F" w14:textId="77777777" w:rsidTr="003726CA">
        <w:tc>
          <w:tcPr>
            <w:tcW w:w="979" w:type="pct"/>
          </w:tcPr>
          <w:p w14:paraId="689E4206" w14:textId="77777777" w:rsidR="00304CE9" w:rsidRDefault="004D5CE0" w:rsidP="007F6E5D">
            <w:pPr>
              <w:pStyle w:val="TableText"/>
            </w:pPr>
            <w:r>
              <w:t>I2S_WS</w:t>
            </w:r>
          </w:p>
        </w:tc>
        <w:tc>
          <w:tcPr>
            <w:tcW w:w="665" w:type="pct"/>
          </w:tcPr>
          <w:p w14:paraId="1A57CE4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65</w:t>
            </w:r>
          </w:p>
        </w:tc>
        <w:tc>
          <w:tcPr>
            <w:tcW w:w="471" w:type="pct"/>
          </w:tcPr>
          <w:p w14:paraId="3590409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1411" w:type="pct"/>
          </w:tcPr>
          <w:p w14:paraId="7A09FA47" w14:textId="77777777" w:rsidR="00304CE9" w:rsidRDefault="004D5CE0" w:rsidP="007F6E5D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同步信号</w:t>
            </w:r>
          </w:p>
        </w:tc>
        <w:tc>
          <w:tcPr>
            <w:tcW w:w="1474" w:type="pct"/>
          </w:tcPr>
          <w:p w14:paraId="6BD35C7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0CE0F8C4" w14:textId="77777777" w:rsidTr="003726CA">
        <w:trPr>
          <w:trHeight w:val="428"/>
        </w:trPr>
        <w:tc>
          <w:tcPr>
            <w:tcW w:w="979" w:type="pct"/>
          </w:tcPr>
          <w:p w14:paraId="3D752830" w14:textId="77777777" w:rsidR="00304CE9" w:rsidRDefault="004D5CE0" w:rsidP="007F6E5D">
            <w:pPr>
              <w:pStyle w:val="TableText"/>
            </w:pPr>
            <w:r>
              <w:t>I2S_SCLK</w:t>
            </w:r>
          </w:p>
        </w:tc>
        <w:tc>
          <w:tcPr>
            <w:tcW w:w="665" w:type="pct"/>
          </w:tcPr>
          <w:p w14:paraId="5293A01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66</w:t>
            </w:r>
          </w:p>
        </w:tc>
        <w:tc>
          <w:tcPr>
            <w:tcW w:w="471" w:type="pct"/>
          </w:tcPr>
          <w:p w14:paraId="0471665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411" w:type="pct"/>
          </w:tcPr>
          <w:p w14:paraId="0D7055ED" w14:textId="77777777" w:rsidR="00304CE9" w:rsidRDefault="004D5CE0" w:rsidP="007F6E5D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数据时钟</w:t>
            </w:r>
          </w:p>
        </w:tc>
        <w:tc>
          <w:tcPr>
            <w:tcW w:w="1474" w:type="pct"/>
          </w:tcPr>
          <w:p w14:paraId="299D26A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20B1F60D" w14:textId="77777777" w:rsidTr="003726CA">
        <w:trPr>
          <w:trHeight w:val="91"/>
        </w:trPr>
        <w:tc>
          <w:tcPr>
            <w:tcW w:w="979" w:type="pct"/>
          </w:tcPr>
          <w:p w14:paraId="2DB422BD" w14:textId="77777777" w:rsidR="00304CE9" w:rsidRDefault="004D5CE0" w:rsidP="007F6E5D">
            <w:pPr>
              <w:pStyle w:val="TableText"/>
            </w:pPr>
            <w:r>
              <w:t>I2S_TX</w:t>
            </w:r>
          </w:p>
        </w:tc>
        <w:tc>
          <w:tcPr>
            <w:tcW w:w="665" w:type="pct"/>
          </w:tcPr>
          <w:p w14:paraId="72A5749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67</w:t>
            </w:r>
          </w:p>
        </w:tc>
        <w:tc>
          <w:tcPr>
            <w:tcW w:w="471" w:type="pct"/>
          </w:tcPr>
          <w:p w14:paraId="5076AD1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411" w:type="pct"/>
          </w:tcPr>
          <w:p w14:paraId="73DACB94" w14:textId="77777777" w:rsidR="00304CE9" w:rsidRDefault="004D5CE0" w:rsidP="007F6E5D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数据发送</w:t>
            </w:r>
          </w:p>
        </w:tc>
        <w:tc>
          <w:tcPr>
            <w:tcW w:w="1474" w:type="pct"/>
          </w:tcPr>
          <w:p w14:paraId="2BC0DB8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2C942F9" w14:textId="77777777" w:rsidTr="003726CA">
        <w:trPr>
          <w:trHeight w:val="91"/>
        </w:trPr>
        <w:tc>
          <w:tcPr>
            <w:tcW w:w="979" w:type="pct"/>
          </w:tcPr>
          <w:p w14:paraId="663912CF" w14:textId="77777777" w:rsidR="00304CE9" w:rsidRDefault="004D5CE0" w:rsidP="007F6E5D">
            <w:pPr>
              <w:pStyle w:val="TableText"/>
            </w:pPr>
            <w:r>
              <w:t>I2S_RX</w:t>
            </w:r>
          </w:p>
        </w:tc>
        <w:tc>
          <w:tcPr>
            <w:tcW w:w="665" w:type="pct"/>
          </w:tcPr>
          <w:p w14:paraId="369370F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68</w:t>
            </w:r>
          </w:p>
        </w:tc>
        <w:tc>
          <w:tcPr>
            <w:tcW w:w="471" w:type="pct"/>
          </w:tcPr>
          <w:p w14:paraId="5162289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411" w:type="pct"/>
          </w:tcPr>
          <w:p w14:paraId="3DBC4023" w14:textId="77777777" w:rsidR="00304CE9" w:rsidRDefault="004D5CE0" w:rsidP="007F6E5D">
            <w:pPr>
              <w:pStyle w:val="TableText"/>
            </w:pPr>
            <w:r>
              <w:t>I2S/</w:t>
            </w:r>
            <w:r>
              <w:rPr>
                <w:rFonts w:hint="eastAsia"/>
              </w:rPr>
              <w:t>PCM</w:t>
            </w:r>
            <w:r>
              <w:rPr>
                <w:rFonts w:hint="eastAsia"/>
              </w:rPr>
              <w:t>数据接收</w:t>
            </w:r>
          </w:p>
        </w:tc>
        <w:tc>
          <w:tcPr>
            <w:tcW w:w="1474" w:type="pct"/>
          </w:tcPr>
          <w:p w14:paraId="79F54E4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0E1B3F6C" w14:textId="77777777" w:rsidR="00304CE9" w:rsidRDefault="00304CE9">
      <w:pPr>
        <w:pStyle w:val="afc"/>
        <w:ind w:firstLineChars="0" w:firstLine="0"/>
      </w:pPr>
    </w:p>
    <w:p w14:paraId="465CDA77" w14:textId="374F72E0" w:rsidR="00304CE9" w:rsidRDefault="004D5CE0" w:rsidP="00532D75">
      <w:pPr>
        <w:pStyle w:val="afc"/>
      </w:pPr>
      <w:r>
        <w:t>I2S</w:t>
      </w:r>
      <w:r w:rsidR="0038092B">
        <w:t>/</w:t>
      </w:r>
      <w:r w:rsidR="0038092B" w:rsidRPr="0038092B">
        <w:rPr>
          <w:rFonts w:hint="eastAsia"/>
        </w:rPr>
        <w:t xml:space="preserve"> </w:t>
      </w:r>
      <w:r w:rsidR="0038092B">
        <w:rPr>
          <w:rFonts w:hint="eastAsia"/>
        </w:rPr>
        <w:t>PCM</w:t>
      </w:r>
      <w:r>
        <w:rPr>
          <w:rFonts w:hint="eastAsia"/>
        </w:rPr>
        <w:t>复用接口，接口电平为</w:t>
      </w:r>
      <w:r>
        <w:rPr>
          <w:rFonts w:hint="eastAsia"/>
        </w:rPr>
        <w:t>1.8V</w:t>
      </w:r>
      <w:r w:rsidR="00FE64DD">
        <w:rPr>
          <w:rFonts w:hint="eastAsia"/>
        </w:rPr>
        <w:t>。参考</w:t>
      </w:r>
      <w:r w:rsidR="00FE64DD">
        <w:t>设计</w:t>
      </w:r>
      <w:r>
        <w:rPr>
          <w:rFonts w:hint="eastAsia"/>
        </w:rPr>
        <w:t>如下。</w:t>
      </w:r>
    </w:p>
    <w:p w14:paraId="7335E4F7" w14:textId="5CF0A5AE" w:rsidR="00304CE9" w:rsidRDefault="001A4F9E">
      <w:pPr>
        <w:pStyle w:val="FigureDescription"/>
      </w:pPr>
      <w:bookmarkStart w:id="174" w:name="_Toc519690843"/>
      <w:bookmarkStart w:id="175" w:name="_Toc139025514"/>
      <w:r>
        <w:rPr>
          <w:rFonts w:hint="eastAsia"/>
        </w:rPr>
        <w:lastRenderedPageBreak/>
        <w:t>I2S</w:t>
      </w:r>
      <w:r w:rsidR="004D5CE0">
        <w:rPr>
          <w:rFonts w:hint="eastAsia"/>
        </w:rPr>
        <w:t>参考设计</w:t>
      </w:r>
      <w:bookmarkEnd w:id="174"/>
      <w:bookmarkEnd w:id="175"/>
    </w:p>
    <w:p w14:paraId="759DBA7C" w14:textId="4F5344CA" w:rsidR="00304CE9" w:rsidRDefault="00132968" w:rsidP="00CF7C2C">
      <w:pPr>
        <w:pStyle w:val="Figure"/>
      </w:pPr>
      <w:r>
        <w:rPr>
          <w:noProof/>
        </w:rPr>
        <w:drawing>
          <wp:inline distT="0" distB="0" distL="0" distR="0" wp14:anchorId="4882E953" wp14:editId="04F05D20">
            <wp:extent cx="4112041" cy="1980000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204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444F" w14:textId="77777777" w:rsidR="002F7D58" w:rsidRPr="002F7D58" w:rsidRDefault="002F7D58" w:rsidP="002F7D58">
      <w:pPr>
        <w:pStyle w:val="afc"/>
        <w:rPr>
          <w:rFonts w:hint="eastAsia"/>
        </w:rPr>
      </w:pPr>
    </w:p>
    <w:p w14:paraId="34721A91" w14:textId="31A9CDE6" w:rsidR="00A92B87" w:rsidRDefault="00A92B87" w:rsidP="00A92B87">
      <w:pPr>
        <w:pStyle w:val="afc"/>
      </w:pPr>
      <w:bookmarkStart w:id="176" w:name="_Toc519690668"/>
      <w:bookmarkStart w:id="177" w:name="_Toc503528069"/>
      <w:bookmarkStart w:id="178" w:name="_Toc503528068"/>
      <w:r>
        <w:rPr>
          <w:rFonts w:hint="eastAsia"/>
        </w:rPr>
        <w:t>原理图设计注意事项：</w:t>
      </w:r>
    </w:p>
    <w:p w14:paraId="6D5ABF3B" w14:textId="4F5D805B" w:rsidR="00304CE9" w:rsidRDefault="000C2978" w:rsidP="002F7D58">
      <w:pPr>
        <w:pStyle w:val="ItemList"/>
      </w:pPr>
      <w:r>
        <w:t>R1~R5</w:t>
      </w:r>
      <w:r w:rsidR="00E93D88">
        <w:rPr>
          <w:rFonts w:hint="eastAsia"/>
        </w:rPr>
        <w:t>阻</w:t>
      </w:r>
      <w:r w:rsidR="00E93D88">
        <w:t>值</w:t>
      </w:r>
      <w:r w:rsidR="00E569AF">
        <w:rPr>
          <w:rFonts w:hint="eastAsia"/>
        </w:rPr>
        <w:t>和</w:t>
      </w:r>
      <w:r w:rsidR="00E569AF">
        <w:t>C</w:t>
      </w:r>
      <w:r w:rsidR="00064F6A">
        <w:rPr>
          <w:rFonts w:hint="eastAsia"/>
        </w:rPr>
        <w:t>1</w:t>
      </w:r>
      <w:r w:rsidR="00064F6A">
        <w:rPr>
          <w:rFonts w:hint="eastAsia"/>
        </w:rPr>
        <w:t>、</w:t>
      </w:r>
      <w:r w:rsidR="00064F6A">
        <w:rPr>
          <w:rFonts w:hint="eastAsia"/>
        </w:rPr>
        <w:t>C</w:t>
      </w:r>
      <w:r w:rsidR="00064F6A">
        <w:t>2</w:t>
      </w:r>
      <w:r w:rsidR="00E569AF">
        <w:rPr>
          <w:rFonts w:hint="eastAsia"/>
        </w:rPr>
        <w:t>的</w:t>
      </w:r>
      <w:r>
        <w:rPr>
          <w:rFonts w:hint="eastAsia"/>
        </w:rPr>
        <w:t>需要</w:t>
      </w:r>
      <w:r>
        <w:t>根据信号波形质量调整</w:t>
      </w:r>
      <w:r>
        <w:rPr>
          <w:rFonts w:hint="eastAsia"/>
        </w:rPr>
        <w:t>。</w:t>
      </w:r>
    </w:p>
    <w:p w14:paraId="4D980735" w14:textId="01CB508D" w:rsidR="00A0259A" w:rsidRPr="00A92B87" w:rsidRDefault="00A0259A" w:rsidP="002F7D58">
      <w:pPr>
        <w:pStyle w:val="ItemList"/>
      </w:pPr>
      <w:r>
        <w:rPr>
          <w:rFonts w:hint="eastAsia"/>
        </w:rPr>
        <w:t>建议在内层</w:t>
      </w:r>
      <w:r>
        <w:t>走线并</w:t>
      </w:r>
      <w:r>
        <w:rPr>
          <w:rFonts w:hint="eastAsia"/>
        </w:rPr>
        <w:t>立体</w:t>
      </w:r>
      <w:r>
        <w:t>包地</w:t>
      </w:r>
      <w:r>
        <w:rPr>
          <w:rFonts w:hint="eastAsia"/>
        </w:rPr>
        <w:t>与其他信号线隔离。远离</w:t>
      </w:r>
      <w:r>
        <w:t>晶体</w:t>
      </w:r>
      <w:r>
        <w:rPr>
          <w:rFonts w:hint="eastAsia"/>
        </w:rPr>
        <w:t>走线</w:t>
      </w:r>
      <w:r>
        <w:t>，射频信号</w:t>
      </w:r>
      <w:r>
        <w:rPr>
          <w:rFonts w:hint="eastAsia"/>
        </w:rPr>
        <w:t>走线</w:t>
      </w:r>
      <w:r>
        <w:t>等</w:t>
      </w:r>
      <w:r>
        <w:rPr>
          <w:rFonts w:hint="eastAsia"/>
        </w:rPr>
        <w:t>。</w:t>
      </w:r>
    </w:p>
    <w:p w14:paraId="4D672C19" w14:textId="5455B85A" w:rsidR="00304CE9" w:rsidRDefault="004D5CE0">
      <w:pPr>
        <w:pStyle w:val="31"/>
      </w:pPr>
      <w:bookmarkStart w:id="179" w:name="_Toc139025573"/>
      <w:r>
        <w:rPr>
          <w:rFonts w:hint="eastAsia"/>
        </w:rPr>
        <w:t>SD</w:t>
      </w:r>
      <w:r w:rsidR="007E4A88">
        <w:t>C</w:t>
      </w:r>
      <w:r>
        <w:rPr>
          <w:rFonts w:hint="eastAsia"/>
        </w:rPr>
        <w:t>/</w:t>
      </w:r>
      <w:r w:rsidR="004769E9">
        <w:t>MMC</w:t>
      </w:r>
      <w:r>
        <w:rPr>
          <w:rFonts w:hint="eastAsia"/>
        </w:rPr>
        <w:t>接口</w:t>
      </w:r>
      <w:bookmarkEnd w:id="179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930"/>
        <w:gridCol w:w="1217"/>
        <w:gridCol w:w="612"/>
        <w:gridCol w:w="3710"/>
        <w:gridCol w:w="1943"/>
      </w:tblGrid>
      <w:tr w:rsidR="00304CE9" w14:paraId="77E7D71A" w14:textId="77777777" w:rsidTr="00CF7C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25" w:type="pct"/>
          </w:tcPr>
          <w:p w14:paraId="0A13AA0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646" w:type="pct"/>
          </w:tcPr>
          <w:p w14:paraId="2F6F8EF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325" w:type="pct"/>
          </w:tcPr>
          <w:p w14:paraId="65CB5B56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971" w:type="pct"/>
          </w:tcPr>
          <w:p w14:paraId="457BDD6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032" w:type="pct"/>
          </w:tcPr>
          <w:p w14:paraId="3BE9156D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15DBE82C" w14:textId="77777777" w:rsidTr="00CF7C2C">
        <w:tc>
          <w:tcPr>
            <w:tcW w:w="1025" w:type="pct"/>
          </w:tcPr>
          <w:p w14:paraId="1433FED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SDC_PWR_EN</w:t>
            </w:r>
          </w:p>
        </w:tc>
        <w:tc>
          <w:tcPr>
            <w:tcW w:w="646" w:type="pct"/>
          </w:tcPr>
          <w:p w14:paraId="29C4B52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</w:t>
            </w:r>
          </w:p>
        </w:tc>
        <w:tc>
          <w:tcPr>
            <w:tcW w:w="325" w:type="pct"/>
          </w:tcPr>
          <w:p w14:paraId="7A668FB4" w14:textId="77777777" w:rsidR="00304CE9" w:rsidRDefault="004D5CE0" w:rsidP="007F6E5D">
            <w:pPr>
              <w:pStyle w:val="TableText"/>
            </w:pPr>
            <w:r>
              <w:t>D</w:t>
            </w:r>
            <w:r>
              <w:rPr>
                <w:rFonts w:hint="eastAsia"/>
              </w:rPr>
              <w:t>O</w:t>
            </w:r>
          </w:p>
        </w:tc>
        <w:tc>
          <w:tcPr>
            <w:tcW w:w="1971" w:type="pct"/>
          </w:tcPr>
          <w:p w14:paraId="4BA3D3DE" w14:textId="455DD396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外部</w:t>
            </w:r>
            <w:r>
              <w:t>供电</w:t>
            </w:r>
            <w:r>
              <w:rPr>
                <w:rFonts w:hint="eastAsia"/>
              </w:rPr>
              <w:t>电源使能控制</w:t>
            </w:r>
          </w:p>
        </w:tc>
        <w:tc>
          <w:tcPr>
            <w:tcW w:w="1032" w:type="pct"/>
          </w:tcPr>
          <w:p w14:paraId="6703BFA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4A30AD8C" w14:textId="77777777" w:rsidTr="00CF7C2C">
        <w:tc>
          <w:tcPr>
            <w:tcW w:w="1025" w:type="pct"/>
          </w:tcPr>
          <w:p w14:paraId="3066A18C" w14:textId="77777777" w:rsidR="00304CE9" w:rsidRDefault="004D5CE0" w:rsidP="007F6E5D">
            <w:pPr>
              <w:pStyle w:val="TableText"/>
            </w:pPr>
            <w:r>
              <w:t>SDC_DATA_2</w:t>
            </w:r>
          </w:p>
        </w:tc>
        <w:tc>
          <w:tcPr>
            <w:tcW w:w="646" w:type="pct"/>
          </w:tcPr>
          <w:p w14:paraId="6C504F3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</w:t>
            </w:r>
          </w:p>
        </w:tc>
        <w:tc>
          <w:tcPr>
            <w:tcW w:w="325" w:type="pct"/>
          </w:tcPr>
          <w:p w14:paraId="5FFC35F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1971" w:type="pct"/>
          </w:tcPr>
          <w:p w14:paraId="69AF3319" w14:textId="5E06C6F2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032" w:type="pct"/>
            <w:vAlign w:val="top"/>
          </w:tcPr>
          <w:p w14:paraId="0148354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7F48DA4D" w14:textId="77777777" w:rsidTr="00CF7C2C">
        <w:tc>
          <w:tcPr>
            <w:tcW w:w="1025" w:type="pct"/>
          </w:tcPr>
          <w:p w14:paraId="487EBC03" w14:textId="77777777" w:rsidR="00304CE9" w:rsidRDefault="004D5CE0" w:rsidP="007F6E5D">
            <w:pPr>
              <w:pStyle w:val="TableText"/>
            </w:pPr>
            <w:r>
              <w:t>SDC_DATA_3</w:t>
            </w:r>
          </w:p>
        </w:tc>
        <w:tc>
          <w:tcPr>
            <w:tcW w:w="646" w:type="pct"/>
          </w:tcPr>
          <w:p w14:paraId="40FF907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4</w:t>
            </w:r>
          </w:p>
        </w:tc>
        <w:tc>
          <w:tcPr>
            <w:tcW w:w="325" w:type="pct"/>
          </w:tcPr>
          <w:p w14:paraId="2755E2C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1971" w:type="pct"/>
          </w:tcPr>
          <w:p w14:paraId="24E89819" w14:textId="5427D8C6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032" w:type="pct"/>
            <w:vAlign w:val="top"/>
          </w:tcPr>
          <w:p w14:paraId="0A1FC15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4BE99322" w14:textId="77777777" w:rsidTr="00CF7C2C">
        <w:trPr>
          <w:trHeight w:val="453"/>
        </w:trPr>
        <w:tc>
          <w:tcPr>
            <w:tcW w:w="1025" w:type="pct"/>
          </w:tcPr>
          <w:p w14:paraId="28EBC8EA" w14:textId="77777777" w:rsidR="00304CE9" w:rsidRDefault="004D5CE0" w:rsidP="007F6E5D">
            <w:pPr>
              <w:pStyle w:val="TableText"/>
            </w:pPr>
            <w:r>
              <w:t>SDC_CMD</w:t>
            </w:r>
          </w:p>
        </w:tc>
        <w:tc>
          <w:tcPr>
            <w:tcW w:w="646" w:type="pct"/>
          </w:tcPr>
          <w:p w14:paraId="7887861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5</w:t>
            </w:r>
          </w:p>
        </w:tc>
        <w:tc>
          <w:tcPr>
            <w:tcW w:w="325" w:type="pct"/>
          </w:tcPr>
          <w:p w14:paraId="0230B67E" w14:textId="77777777" w:rsidR="00304CE9" w:rsidRDefault="004D5CE0" w:rsidP="007F6E5D">
            <w:pPr>
              <w:pStyle w:val="TableText"/>
            </w:pPr>
            <w:r>
              <w:t>DO</w:t>
            </w:r>
          </w:p>
        </w:tc>
        <w:tc>
          <w:tcPr>
            <w:tcW w:w="1971" w:type="pct"/>
          </w:tcPr>
          <w:p w14:paraId="21D5BCD8" w14:textId="72E3F4A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命令控制</w:t>
            </w:r>
          </w:p>
        </w:tc>
        <w:tc>
          <w:tcPr>
            <w:tcW w:w="1032" w:type="pct"/>
            <w:vAlign w:val="top"/>
          </w:tcPr>
          <w:p w14:paraId="1FBA5F5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E43D537" w14:textId="77777777" w:rsidTr="00CF7C2C">
        <w:trPr>
          <w:trHeight w:val="343"/>
        </w:trPr>
        <w:tc>
          <w:tcPr>
            <w:tcW w:w="1025" w:type="pct"/>
          </w:tcPr>
          <w:p w14:paraId="5ABE4E1A" w14:textId="77777777" w:rsidR="00304CE9" w:rsidRDefault="004D5CE0" w:rsidP="007F6E5D">
            <w:pPr>
              <w:pStyle w:val="TableText"/>
            </w:pPr>
            <w:r>
              <w:t>SDC_CLK</w:t>
            </w:r>
          </w:p>
        </w:tc>
        <w:tc>
          <w:tcPr>
            <w:tcW w:w="646" w:type="pct"/>
          </w:tcPr>
          <w:p w14:paraId="51C7119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</w:t>
            </w:r>
          </w:p>
        </w:tc>
        <w:tc>
          <w:tcPr>
            <w:tcW w:w="325" w:type="pct"/>
          </w:tcPr>
          <w:p w14:paraId="5CFB898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971" w:type="pct"/>
          </w:tcPr>
          <w:p w14:paraId="38D7E38C" w14:textId="27C7ACEF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时钟</w:t>
            </w:r>
          </w:p>
        </w:tc>
        <w:tc>
          <w:tcPr>
            <w:tcW w:w="1032" w:type="pct"/>
            <w:vAlign w:val="top"/>
          </w:tcPr>
          <w:p w14:paraId="4D41541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32090738" w14:textId="77777777" w:rsidTr="00CF7C2C">
        <w:trPr>
          <w:trHeight w:val="343"/>
        </w:trPr>
        <w:tc>
          <w:tcPr>
            <w:tcW w:w="1025" w:type="pct"/>
          </w:tcPr>
          <w:p w14:paraId="6B57772B" w14:textId="77777777" w:rsidR="00304CE9" w:rsidRDefault="004D5CE0" w:rsidP="007F6E5D">
            <w:pPr>
              <w:pStyle w:val="TableText"/>
            </w:pPr>
            <w:r>
              <w:t>SDC_DATA_0</w:t>
            </w:r>
          </w:p>
        </w:tc>
        <w:tc>
          <w:tcPr>
            <w:tcW w:w="646" w:type="pct"/>
          </w:tcPr>
          <w:p w14:paraId="1583A4C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7</w:t>
            </w:r>
          </w:p>
        </w:tc>
        <w:tc>
          <w:tcPr>
            <w:tcW w:w="325" w:type="pct"/>
          </w:tcPr>
          <w:p w14:paraId="76565A2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1971" w:type="pct"/>
          </w:tcPr>
          <w:p w14:paraId="69CDC33D" w14:textId="296B77A3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032" w:type="pct"/>
            <w:vAlign w:val="top"/>
          </w:tcPr>
          <w:p w14:paraId="15C7EE2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2A29C91" w14:textId="77777777" w:rsidTr="00CF7C2C">
        <w:trPr>
          <w:trHeight w:val="343"/>
        </w:trPr>
        <w:tc>
          <w:tcPr>
            <w:tcW w:w="1025" w:type="pct"/>
          </w:tcPr>
          <w:p w14:paraId="1F66C524" w14:textId="77777777" w:rsidR="00304CE9" w:rsidRDefault="004D5CE0" w:rsidP="007F6E5D">
            <w:pPr>
              <w:pStyle w:val="TableText"/>
            </w:pPr>
            <w:r>
              <w:t>SDC_DATA_1</w:t>
            </w:r>
          </w:p>
        </w:tc>
        <w:tc>
          <w:tcPr>
            <w:tcW w:w="646" w:type="pct"/>
          </w:tcPr>
          <w:p w14:paraId="44A5A8B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8</w:t>
            </w:r>
          </w:p>
        </w:tc>
        <w:tc>
          <w:tcPr>
            <w:tcW w:w="325" w:type="pct"/>
          </w:tcPr>
          <w:p w14:paraId="2246DFA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1971" w:type="pct"/>
          </w:tcPr>
          <w:p w14:paraId="13FFF692" w14:textId="23681B64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032" w:type="pct"/>
            <w:vAlign w:val="top"/>
          </w:tcPr>
          <w:p w14:paraId="5DA3092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31E936E7" w14:textId="77777777" w:rsidTr="00CF7C2C">
        <w:trPr>
          <w:trHeight w:val="343"/>
        </w:trPr>
        <w:tc>
          <w:tcPr>
            <w:tcW w:w="1025" w:type="pct"/>
          </w:tcPr>
          <w:p w14:paraId="435D557F" w14:textId="77777777" w:rsidR="00304CE9" w:rsidRDefault="004D5CE0" w:rsidP="007F6E5D">
            <w:pPr>
              <w:pStyle w:val="TableText"/>
            </w:pPr>
            <w:r>
              <w:t>SDC_DET</w:t>
            </w:r>
          </w:p>
        </w:tc>
        <w:tc>
          <w:tcPr>
            <w:tcW w:w="646" w:type="pct"/>
          </w:tcPr>
          <w:p w14:paraId="6EA5B56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96</w:t>
            </w:r>
          </w:p>
        </w:tc>
        <w:tc>
          <w:tcPr>
            <w:tcW w:w="325" w:type="pct"/>
          </w:tcPr>
          <w:p w14:paraId="662D79E6" w14:textId="77777777" w:rsidR="00304CE9" w:rsidRDefault="004D5CE0" w:rsidP="007F6E5D">
            <w:pPr>
              <w:pStyle w:val="TableText"/>
            </w:pPr>
            <w:r>
              <w:t>DI</w:t>
            </w:r>
          </w:p>
        </w:tc>
        <w:tc>
          <w:tcPr>
            <w:tcW w:w="1971" w:type="pct"/>
          </w:tcPr>
          <w:p w14:paraId="79AA5706" w14:textId="6266E263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SD/</w:t>
            </w:r>
            <w:r w:rsidR="004769E9">
              <w:t>MMC</w:t>
            </w:r>
            <w:r>
              <w:rPr>
                <w:rFonts w:hint="eastAsia"/>
              </w:rPr>
              <w:t>检测输入</w:t>
            </w:r>
          </w:p>
        </w:tc>
        <w:tc>
          <w:tcPr>
            <w:tcW w:w="1032" w:type="pct"/>
            <w:vAlign w:val="top"/>
          </w:tcPr>
          <w:p w14:paraId="16D985A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5AEC1096" w14:textId="77777777" w:rsidR="00304CE9" w:rsidRDefault="00304CE9"/>
    <w:p w14:paraId="2D452E13" w14:textId="1E0F55CE" w:rsidR="00304CE9" w:rsidRDefault="004D5CE0" w:rsidP="00CF7C2C">
      <w:pPr>
        <w:pStyle w:val="afc"/>
      </w:pPr>
      <w:r>
        <w:rPr>
          <w:rFonts w:hint="eastAsia"/>
        </w:rPr>
        <w:t>SD</w:t>
      </w:r>
      <w:r w:rsidR="007E4A88">
        <w:t>C</w:t>
      </w:r>
      <w:r>
        <w:rPr>
          <w:rFonts w:hint="eastAsia"/>
        </w:rPr>
        <w:t>/</w:t>
      </w:r>
      <w:r w:rsidR="004769E9">
        <w:t>MMC</w:t>
      </w:r>
      <w:r>
        <w:rPr>
          <w:rFonts w:hint="eastAsia"/>
        </w:rPr>
        <w:t>接口，支持</w:t>
      </w:r>
      <w:r>
        <w:rPr>
          <w:rFonts w:hint="eastAsia"/>
        </w:rPr>
        <w:t>1.8</w:t>
      </w:r>
      <w:r>
        <w:t>V/</w:t>
      </w:r>
      <w:r w:rsidR="0096000D">
        <w:t>2.8</w:t>
      </w:r>
      <w:r>
        <w:t>V</w:t>
      </w:r>
      <w:r>
        <w:rPr>
          <w:rFonts w:hint="eastAsia"/>
        </w:rPr>
        <w:t>双</w:t>
      </w:r>
      <w:r>
        <w:t>电压</w:t>
      </w:r>
      <w:r>
        <w:rPr>
          <w:rFonts w:hint="eastAsia"/>
        </w:rPr>
        <w:t>。接口特性如下</w:t>
      </w:r>
      <w:r>
        <w:t>：</w:t>
      </w:r>
    </w:p>
    <w:p w14:paraId="520551BD" w14:textId="7903C925" w:rsidR="00304CE9" w:rsidRDefault="004D5CE0">
      <w:pPr>
        <w:pStyle w:val="ItemList"/>
      </w:pPr>
      <w:r>
        <w:rPr>
          <w:rFonts w:hint="eastAsia"/>
        </w:rPr>
        <w:t>支持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和</w:t>
      </w:r>
      <w:r>
        <w:rPr>
          <w:rFonts w:hint="eastAsia"/>
        </w:rPr>
        <w:t>MMC/</w:t>
      </w:r>
      <w:r w:rsidR="002A0E26">
        <w:t>e</w:t>
      </w:r>
      <w:r w:rsidR="004769E9">
        <w:t>MMC</w:t>
      </w:r>
      <w:r>
        <w:t xml:space="preserve"> 4.5.1</w:t>
      </w:r>
      <w:r>
        <w:rPr>
          <w:rFonts w:hint="eastAsia"/>
        </w:rPr>
        <w:t>标准</w:t>
      </w:r>
      <w:r>
        <w:t>规范。</w:t>
      </w:r>
      <w:r>
        <w:rPr>
          <w:rFonts w:hint="eastAsia"/>
        </w:rPr>
        <w:t>最高</w:t>
      </w:r>
      <w:r>
        <w:t>容量</w:t>
      </w:r>
      <w:r>
        <w:rPr>
          <w:rFonts w:hint="eastAsia"/>
        </w:rPr>
        <w:t>支持</w:t>
      </w:r>
      <w:r w:rsidR="00D953E8">
        <w:t>128</w:t>
      </w:r>
      <w:r>
        <w:t>GB</w:t>
      </w:r>
      <w:r>
        <w:rPr>
          <w:rFonts w:hint="eastAsia"/>
        </w:rPr>
        <w:t>。</w:t>
      </w:r>
    </w:p>
    <w:p w14:paraId="311D9A66" w14:textId="77777777" w:rsidR="00304CE9" w:rsidRDefault="004D5CE0">
      <w:pPr>
        <w:pStyle w:val="ItemList"/>
      </w:pPr>
      <w:r>
        <w:rPr>
          <w:rFonts w:hint="eastAsia"/>
        </w:rPr>
        <w:t>支持的</w:t>
      </w:r>
      <w:r>
        <w:t>模式：</w:t>
      </w:r>
      <w:r>
        <w:rPr>
          <w:rFonts w:hint="eastAsia"/>
        </w:rPr>
        <w:t>DS</w:t>
      </w:r>
      <w:r>
        <w:rPr>
          <w:rFonts w:hint="eastAsia"/>
        </w:rPr>
        <w:t>、</w:t>
      </w:r>
      <w:r>
        <w:rPr>
          <w:rFonts w:hint="eastAsia"/>
        </w:rPr>
        <w:t>HS</w:t>
      </w:r>
      <w:r>
        <w:rPr>
          <w:rFonts w:hint="eastAsia"/>
        </w:rPr>
        <w:t>、</w:t>
      </w:r>
      <w:r>
        <w:t>HS200</w:t>
      </w:r>
      <w:r>
        <w:rPr>
          <w:rFonts w:hint="eastAsia"/>
        </w:rPr>
        <w:t>、</w:t>
      </w:r>
      <w:r>
        <w:rPr>
          <w:rFonts w:hint="eastAsia"/>
        </w:rPr>
        <w:t>SDR12</w:t>
      </w:r>
      <w:r>
        <w:rPr>
          <w:rFonts w:hint="eastAsia"/>
        </w:rPr>
        <w:t>、</w:t>
      </w:r>
      <w:r>
        <w:rPr>
          <w:rFonts w:hint="eastAsia"/>
        </w:rPr>
        <w:t>SDR25</w:t>
      </w:r>
      <w:r>
        <w:rPr>
          <w:rFonts w:hint="eastAsia"/>
        </w:rPr>
        <w:t>、</w:t>
      </w:r>
      <w:r>
        <w:rPr>
          <w:rFonts w:hint="eastAsia"/>
        </w:rPr>
        <w:t>SDR50</w:t>
      </w:r>
      <w:r>
        <w:rPr>
          <w:rFonts w:hint="eastAsia"/>
        </w:rPr>
        <w:t>、</w:t>
      </w:r>
      <w:r>
        <w:rPr>
          <w:rFonts w:hint="eastAsia"/>
        </w:rPr>
        <w:t>SDR104</w:t>
      </w:r>
      <w:r>
        <w:rPr>
          <w:rFonts w:hint="eastAsia"/>
        </w:rPr>
        <w:t>、</w:t>
      </w:r>
      <w:r>
        <w:rPr>
          <w:rFonts w:hint="eastAsia"/>
        </w:rPr>
        <w:t>DDR</w:t>
      </w:r>
      <w:r>
        <w:t>50</w:t>
      </w:r>
      <w:r>
        <w:rPr>
          <w:rFonts w:hint="eastAsia"/>
        </w:rPr>
        <w:t>。</w:t>
      </w:r>
    </w:p>
    <w:p w14:paraId="57B9139E" w14:textId="77777777" w:rsidR="00304CE9" w:rsidRDefault="004D5CE0">
      <w:pPr>
        <w:pStyle w:val="FigureDescription"/>
      </w:pPr>
      <w:bookmarkStart w:id="180" w:name="_Toc139025515"/>
      <w:r>
        <w:lastRenderedPageBreak/>
        <w:t>SD</w:t>
      </w:r>
      <w:r>
        <w:rPr>
          <w:rFonts w:hint="eastAsia"/>
        </w:rPr>
        <w:t>卡参考设计</w:t>
      </w:r>
      <w:bookmarkEnd w:id="180"/>
    </w:p>
    <w:p w14:paraId="17C0FD89" w14:textId="09E05B23" w:rsidR="00304CE9" w:rsidRDefault="00874155" w:rsidP="00777931">
      <w:pPr>
        <w:pStyle w:val="Figure"/>
      </w:pPr>
      <w:r>
        <w:rPr>
          <w:noProof/>
        </w:rPr>
        <w:drawing>
          <wp:inline distT="0" distB="0" distL="0" distR="0" wp14:anchorId="7F1510FF" wp14:editId="1A975D3F">
            <wp:extent cx="5799081" cy="2520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90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F426" w14:textId="77777777" w:rsidR="002F7D58" w:rsidRPr="002F7D58" w:rsidRDefault="002F7D58" w:rsidP="002F7D58">
      <w:pPr>
        <w:pStyle w:val="afc"/>
        <w:rPr>
          <w:rFonts w:hint="eastAsia"/>
        </w:rPr>
      </w:pPr>
    </w:p>
    <w:p w14:paraId="61CB38A0" w14:textId="77777777" w:rsidR="00304CE9" w:rsidRDefault="004D5CE0" w:rsidP="00CF7C2C">
      <w:pPr>
        <w:pStyle w:val="afc"/>
      </w:pPr>
      <w:r>
        <w:rPr>
          <w:rFonts w:hint="eastAsia"/>
        </w:rPr>
        <w:t>原理图</w:t>
      </w:r>
      <w:r>
        <w:t>注意事项</w:t>
      </w:r>
      <w:r>
        <w:rPr>
          <w:rFonts w:hint="eastAsia"/>
        </w:rPr>
        <w:t>：</w:t>
      </w:r>
    </w:p>
    <w:p w14:paraId="0F9859D5" w14:textId="597297D8" w:rsidR="0076465E" w:rsidRPr="0076465E" w:rsidRDefault="00D32416" w:rsidP="002F7D58">
      <w:pPr>
        <w:pStyle w:val="ItemList"/>
      </w:pPr>
      <w:r>
        <w:t>SD_PWR</w:t>
      </w:r>
      <w:r w:rsidR="0076465E" w:rsidRPr="00D33D02">
        <w:rPr>
          <w:rFonts w:hint="eastAsia"/>
        </w:rPr>
        <w:t>是</w:t>
      </w:r>
      <w:r w:rsidR="0076465E" w:rsidRPr="00D33D02">
        <w:t>SD</w:t>
      </w:r>
      <w:r w:rsidR="004A1C2A">
        <w:rPr>
          <w:rFonts w:hint="eastAsia"/>
        </w:rPr>
        <w:t>卡外设驱动电源，需</w:t>
      </w:r>
      <w:proofErr w:type="gramStart"/>
      <w:r w:rsidR="0076465E">
        <w:rPr>
          <w:rFonts w:hint="eastAsia"/>
        </w:rPr>
        <w:t>够提供</w:t>
      </w:r>
      <w:proofErr w:type="gramEnd"/>
      <w:r w:rsidR="0076465E">
        <w:rPr>
          <w:rFonts w:hint="eastAsia"/>
        </w:rPr>
        <w:t>最大</w:t>
      </w:r>
      <w:r w:rsidR="0076465E">
        <w:t>4</w:t>
      </w:r>
      <w:r w:rsidR="0076465E" w:rsidRPr="00D33D02">
        <w:t>00mA</w:t>
      </w:r>
      <w:r w:rsidR="0076465E" w:rsidRPr="00D33D02">
        <w:rPr>
          <w:rFonts w:hint="eastAsia"/>
        </w:rPr>
        <w:t>电流。</w:t>
      </w:r>
      <w:r w:rsidR="0076465E">
        <w:rPr>
          <w:rFonts w:hint="eastAsia"/>
        </w:rPr>
        <w:t>为保证</w:t>
      </w:r>
      <w:r w:rsidR="0076465E">
        <w:t>供电稳定，需要在</w:t>
      </w:r>
      <w:r w:rsidR="0076465E">
        <w:rPr>
          <w:rFonts w:hint="eastAsia"/>
        </w:rPr>
        <w:t>SD</w:t>
      </w:r>
      <w:r w:rsidR="0076465E">
        <w:rPr>
          <w:rFonts w:hint="eastAsia"/>
        </w:rPr>
        <w:t>卡座</w:t>
      </w:r>
      <w:r w:rsidR="0076465E">
        <w:t>侧并联</w:t>
      </w:r>
      <w:r w:rsidR="0076465E">
        <w:rPr>
          <w:rFonts w:hint="eastAsia"/>
        </w:rPr>
        <w:t>4.7</w:t>
      </w:r>
      <w:r w:rsidR="0076465E">
        <w:t>uF</w:t>
      </w:r>
      <w:r w:rsidR="0076465E">
        <w:t>和</w:t>
      </w:r>
      <w:r w:rsidR="0061198C">
        <w:t>0.1u</w:t>
      </w:r>
      <w:r w:rsidR="0076465E">
        <w:rPr>
          <w:rFonts w:hint="eastAsia"/>
        </w:rPr>
        <w:t>F</w:t>
      </w:r>
      <w:r w:rsidR="0076465E">
        <w:rPr>
          <w:rFonts w:hint="eastAsia"/>
        </w:rPr>
        <w:t>电容</w:t>
      </w:r>
      <w:r w:rsidR="0076465E">
        <w:t>。</w:t>
      </w:r>
      <w:r w:rsidR="0076465E">
        <w:rPr>
          <w:rFonts w:hint="eastAsia"/>
        </w:rPr>
        <w:t>如果外接支持</w:t>
      </w:r>
      <w:r w:rsidR="0076465E">
        <w:rPr>
          <w:rFonts w:hint="eastAsia"/>
        </w:rPr>
        <w:t>SDR104</w:t>
      </w:r>
      <w:r w:rsidR="0076465E">
        <w:rPr>
          <w:rFonts w:hint="eastAsia"/>
        </w:rPr>
        <w:t>的</w:t>
      </w:r>
      <w:r w:rsidR="0076465E">
        <w:rPr>
          <w:rFonts w:hint="eastAsia"/>
        </w:rPr>
        <w:t>SD</w:t>
      </w:r>
      <w:r w:rsidR="0076465E">
        <w:rPr>
          <w:rFonts w:hint="eastAsia"/>
        </w:rPr>
        <w:t>卡</w:t>
      </w:r>
      <w:r w:rsidR="0076465E">
        <w:t>，建议</w:t>
      </w:r>
      <w:r w:rsidR="00134D30">
        <w:rPr>
          <w:rFonts w:hint="eastAsia"/>
        </w:rPr>
        <w:t>供电</w:t>
      </w:r>
      <w:r w:rsidR="00BC0F1C">
        <w:rPr>
          <w:rFonts w:hint="eastAsia"/>
        </w:rPr>
        <w:t>具有</w:t>
      </w:r>
      <w:r w:rsidR="0076465E" w:rsidRPr="00EB7343">
        <w:rPr>
          <w:rFonts w:hint="eastAsia"/>
        </w:rPr>
        <w:t>1A</w:t>
      </w:r>
      <w:r w:rsidR="0007288E">
        <w:t>电流</w:t>
      </w:r>
      <w:r w:rsidR="0076465E">
        <w:rPr>
          <w:rFonts w:hint="eastAsia"/>
        </w:rPr>
        <w:t>输出</w:t>
      </w:r>
      <w:r w:rsidR="0076465E">
        <w:t>能力</w:t>
      </w:r>
      <w:r w:rsidR="0076465E">
        <w:rPr>
          <w:rFonts w:hint="eastAsia"/>
        </w:rPr>
        <w:t>。</w:t>
      </w:r>
      <w:r w:rsidR="0076465E" w:rsidRPr="00D33D02">
        <w:t xml:space="preserve"> </w:t>
      </w:r>
    </w:p>
    <w:p w14:paraId="07E3F815" w14:textId="6EC9343A" w:rsidR="00653265" w:rsidRPr="00653265" w:rsidRDefault="00653265" w:rsidP="002F7D58">
      <w:pPr>
        <w:pStyle w:val="ItemList"/>
      </w:pPr>
      <w:r>
        <w:rPr>
          <w:rFonts w:hint="eastAsia"/>
        </w:rPr>
        <w:t>参考</w:t>
      </w:r>
      <w:r>
        <w:t>原理图中</w:t>
      </w:r>
      <w:r w:rsidR="00825E79">
        <w:rPr>
          <w:rFonts w:hint="eastAsia"/>
        </w:rPr>
        <w:t>的</w:t>
      </w:r>
      <w:r w:rsidR="00825E79">
        <w:t>电阻</w:t>
      </w:r>
      <w:r>
        <w:t>值</w:t>
      </w:r>
      <w:r>
        <w:rPr>
          <w:rFonts w:hint="eastAsia"/>
        </w:rPr>
        <w:t>需要</w:t>
      </w:r>
      <w:r>
        <w:t>根据信号波形质量调整</w:t>
      </w:r>
      <w:r>
        <w:rPr>
          <w:rFonts w:hint="eastAsia"/>
        </w:rPr>
        <w:t>。</w:t>
      </w:r>
    </w:p>
    <w:p w14:paraId="4C483362" w14:textId="77777777" w:rsidR="00304CE9" w:rsidRDefault="004D5CE0" w:rsidP="002F7D58">
      <w:pPr>
        <w:pStyle w:val="ItemList"/>
      </w:pPr>
      <w:r>
        <w:t>SDC_PWR_EN</w:t>
      </w:r>
      <w:r>
        <w:rPr>
          <w:rFonts w:hint="eastAsia"/>
        </w:rPr>
        <w:t>和</w:t>
      </w:r>
      <w:r>
        <w:rPr>
          <w:rFonts w:hint="eastAsia"/>
        </w:rPr>
        <w:t>SDC_DET</w:t>
      </w:r>
      <w:r>
        <w:rPr>
          <w:rFonts w:hint="eastAsia"/>
        </w:rPr>
        <w:t>信号</w:t>
      </w:r>
      <w:r>
        <w:t>只支持</w:t>
      </w:r>
      <w:r>
        <w:rPr>
          <w:rFonts w:hint="eastAsia"/>
        </w:rPr>
        <w:t>1.8</w:t>
      </w:r>
      <w:r>
        <w:t>V</w:t>
      </w:r>
      <w:r>
        <w:rPr>
          <w:rFonts w:hint="eastAsia"/>
        </w:rPr>
        <w:t>电平</w:t>
      </w:r>
      <w:r>
        <w:t>。</w:t>
      </w:r>
    </w:p>
    <w:p w14:paraId="08E8079A" w14:textId="2473D141" w:rsidR="00304CE9" w:rsidRDefault="004D5CE0" w:rsidP="002F7D58">
      <w:pPr>
        <w:pStyle w:val="ItemList"/>
      </w:pPr>
      <w:r>
        <w:rPr>
          <w:rFonts w:hint="eastAsia"/>
        </w:rPr>
        <w:t>SD</w:t>
      </w:r>
      <w:r w:rsidR="007E4A88">
        <w:t>C</w:t>
      </w:r>
      <w:r>
        <w:rPr>
          <w:rFonts w:hint="eastAsia"/>
        </w:rPr>
        <w:t>/</w:t>
      </w:r>
      <w:r w:rsidR="004769E9">
        <w:t>MMC</w:t>
      </w:r>
      <w:r>
        <w:rPr>
          <w:rFonts w:hint="eastAsia"/>
        </w:rPr>
        <w:t>信号上</w:t>
      </w:r>
      <w:r>
        <w:t>预留上拉电阻</w:t>
      </w:r>
      <w:r>
        <w:rPr>
          <w:rFonts w:hint="eastAsia"/>
        </w:rPr>
        <w:t>。</w:t>
      </w:r>
    </w:p>
    <w:p w14:paraId="4D07137F" w14:textId="6E1B7409" w:rsidR="00304CE9" w:rsidRDefault="007E4A88" w:rsidP="002F7D58">
      <w:pPr>
        <w:pStyle w:val="ItemList"/>
      </w:pPr>
      <w:r>
        <w:t>SDC</w:t>
      </w:r>
      <w:r w:rsidR="004D5CE0">
        <w:t>/</w:t>
      </w:r>
      <w:r w:rsidR="004769E9">
        <w:t>MMC</w:t>
      </w:r>
      <w:r w:rsidR="004D5CE0">
        <w:rPr>
          <w:rFonts w:hint="eastAsia"/>
        </w:rPr>
        <w:t>接口</w:t>
      </w:r>
      <w:r w:rsidR="00233152">
        <w:rPr>
          <w:rFonts w:hint="eastAsia"/>
        </w:rPr>
        <w:t>信号</w:t>
      </w:r>
      <w:r w:rsidR="00233152">
        <w:rPr>
          <w:rFonts w:hint="eastAsia"/>
        </w:rPr>
        <w:t>PCB</w:t>
      </w:r>
      <w:r w:rsidR="00233152">
        <w:rPr>
          <w:rFonts w:hint="eastAsia"/>
        </w:rPr>
        <w:t>走</w:t>
      </w:r>
      <w:proofErr w:type="gramStart"/>
      <w:r w:rsidR="00233152">
        <w:rPr>
          <w:rFonts w:hint="eastAsia"/>
        </w:rPr>
        <w:t>线</w:t>
      </w:r>
      <w:r w:rsidR="00373776">
        <w:rPr>
          <w:rFonts w:hint="eastAsia"/>
        </w:rPr>
        <w:t>需要</w:t>
      </w:r>
      <w:proofErr w:type="gramEnd"/>
      <w:r w:rsidR="00233152">
        <w:t>等</w:t>
      </w:r>
      <w:r w:rsidR="00233152">
        <w:rPr>
          <w:rFonts w:hint="eastAsia"/>
        </w:rPr>
        <w:t>长</w:t>
      </w:r>
      <w:r w:rsidR="004D5CE0">
        <w:rPr>
          <w:rFonts w:hint="eastAsia"/>
        </w:rPr>
        <w:t>。</w:t>
      </w:r>
    </w:p>
    <w:p w14:paraId="14E3EC6A" w14:textId="77777777" w:rsidR="00304CE9" w:rsidRDefault="004D5CE0">
      <w:pPr>
        <w:pStyle w:val="31"/>
      </w:pPr>
      <w:bookmarkStart w:id="181" w:name="_Toc139025574"/>
      <w:r>
        <w:t>*PCIe</w:t>
      </w:r>
      <w:r>
        <w:rPr>
          <w:rFonts w:hint="eastAsia"/>
        </w:rPr>
        <w:t>接口</w:t>
      </w:r>
      <w:bookmarkEnd w:id="181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843"/>
        <w:gridCol w:w="1251"/>
        <w:gridCol w:w="887"/>
        <w:gridCol w:w="2656"/>
        <w:gridCol w:w="2775"/>
      </w:tblGrid>
      <w:tr w:rsidR="00304CE9" w14:paraId="2067193F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3" w:type="dxa"/>
          </w:tcPr>
          <w:p w14:paraId="06F152A9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251" w:type="dxa"/>
          </w:tcPr>
          <w:p w14:paraId="72FCE10D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887" w:type="dxa"/>
          </w:tcPr>
          <w:p w14:paraId="6A52B0BF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656" w:type="dxa"/>
          </w:tcPr>
          <w:p w14:paraId="0153878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2775" w:type="dxa"/>
          </w:tcPr>
          <w:p w14:paraId="7C81F37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763E749C" w14:textId="77777777" w:rsidTr="00304CE9">
        <w:tc>
          <w:tcPr>
            <w:tcW w:w="1843" w:type="dxa"/>
          </w:tcPr>
          <w:p w14:paraId="2E403744" w14:textId="77777777" w:rsidR="00304CE9" w:rsidRDefault="004D5CE0" w:rsidP="007F6E5D">
            <w:pPr>
              <w:pStyle w:val="TableText"/>
            </w:pPr>
            <w:r>
              <w:t>PCIE_WAKE_IN</w:t>
            </w:r>
          </w:p>
        </w:tc>
        <w:tc>
          <w:tcPr>
            <w:tcW w:w="1251" w:type="dxa"/>
          </w:tcPr>
          <w:p w14:paraId="7094FA1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54</w:t>
            </w:r>
          </w:p>
        </w:tc>
        <w:tc>
          <w:tcPr>
            <w:tcW w:w="887" w:type="dxa"/>
          </w:tcPr>
          <w:p w14:paraId="1E4AAAF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656" w:type="dxa"/>
          </w:tcPr>
          <w:p w14:paraId="318D3CD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唤醒</w:t>
            </w:r>
            <w:r>
              <w:t>输入信号</w:t>
            </w:r>
          </w:p>
        </w:tc>
        <w:tc>
          <w:tcPr>
            <w:tcW w:w="2775" w:type="dxa"/>
            <w:vAlign w:val="top"/>
          </w:tcPr>
          <w:p w14:paraId="1262E02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D7BE472" w14:textId="77777777" w:rsidTr="00304CE9">
        <w:tc>
          <w:tcPr>
            <w:tcW w:w="1843" w:type="dxa"/>
          </w:tcPr>
          <w:p w14:paraId="550C7E3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PCIE_</w:t>
            </w:r>
            <w:r>
              <w:t>RST_N</w:t>
            </w:r>
          </w:p>
        </w:tc>
        <w:tc>
          <w:tcPr>
            <w:tcW w:w="1251" w:type="dxa"/>
          </w:tcPr>
          <w:p w14:paraId="5B5282B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55</w:t>
            </w:r>
          </w:p>
        </w:tc>
        <w:tc>
          <w:tcPr>
            <w:tcW w:w="887" w:type="dxa"/>
          </w:tcPr>
          <w:p w14:paraId="076D303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56" w:type="dxa"/>
          </w:tcPr>
          <w:p w14:paraId="02DFC5B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复位</w:t>
            </w:r>
            <w:r>
              <w:t>输出</w:t>
            </w:r>
            <w:r>
              <w:rPr>
                <w:rFonts w:hint="eastAsia"/>
              </w:rPr>
              <w:t>信号</w:t>
            </w:r>
          </w:p>
        </w:tc>
        <w:tc>
          <w:tcPr>
            <w:tcW w:w="2775" w:type="dxa"/>
            <w:vAlign w:val="top"/>
          </w:tcPr>
          <w:p w14:paraId="5DB0AA2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6B9A10C7" w14:textId="77777777" w:rsidTr="00304CE9">
        <w:trPr>
          <w:trHeight w:val="428"/>
        </w:trPr>
        <w:tc>
          <w:tcPr>
            <w:tcW w:w="1843" w:type="dxa"/>
          </w:tcPr>
          <w:p w14:paraId="74F7D130" w14:textId="77777777" w:rsidR="00304CE9" w:rsidRDefault="004D5CE0" w:rsidP="007F6E5D">
            <w:pPr>
              <w:pStyle w:val="TableText"/>
            </w:pPr>
            <w:r>
              <w:t>PCIE_CLK_P</w:t>
            </w:r>
          </w:p>
        </w:tc>
        <w:tc>
          <w:tcPr>
            <w:tcW w:w="1251" w:type="dxa"/>
          </w:tcPr>
          <w:p w14:paraId="62210E3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122</w:t>
            </w:r>
          </w:p>
        </w:tc>
        <w:tc>
          <w:tcPr>
            <w:tcW w:w="887" w:type="dxa"/>
          </w:tcPr>
          <w:p w14:paraId="292BC793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0F94199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t>时钟</w:t>
            </w:r>
            <w:r>
              <w:rPr>
                <w:rFonts w:hint="eastAsia"/>
              </w:rPr>
              <w:t>信号正</w:t>
            </w:r>
          </w:p>
        </w:tc>
        <w:tc>
          <w:tcPr>
            <w:tcW w:w="2775" w:type="dxa"/>
            <w:vAlign w:val="top"/>
          </w:tcPr>
          <w:p w14:paraId="3FA6586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3F1EEC7" w14:textId="77777777" w:rsidTr="00304CE9">
        <w:trPr>
          <w:trHeight w:val="428"/>
        </w:trPr>
        <w:tc>
          <w:tcPr>
            <w:tcW w:w="1843" w:type="dxa"/>
          </w:tcPr>
          <w:p w14:paraId="10828653" w14:textId="77777777" w:rsidR="00304CE9" w:rsidRDefault="004D5CE0" w:rsidP="007F6E5D">
            <w:pPr>
              <w:pStyle w:val="TableText"/>
            </w:pPr>
            <w:r>
              <w:t>PCIE_CLK_N</w:t>
            </w:r>
          </w:p>
        </w:tc>
        <w:tc>
          <w:tcPr>
            <w:tcW w:w="1251" w:type="dxa"/>
          </w:tcPr>
          <w:p w14:paraId="7A67E48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123</w:t>
            </w:r>
          </w:p>
        </w:tc>
        <w:tc>
          <w:tcPr>
            <w:tcW w:w="887" w:type="dxa"/>
          </w:tcPr>
          <w:p w14:paraId="7EB63E91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308B3DE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t>时钟</w:t>
            </w:r>
            <w:r>
              <w:rPr>
                <w:rFonts w:hint="eastAsia"/>
              </w:rPr>
              <w:t>信号负</w:t>
            </w:r>
          </w:p>
        </w:tc>
        <w:tc>
          <w:tcPr>
            <w:tcW w:w="2775" w:type="dxa"/>
            <w:vAlign w:val="top"/>
          </w:tcPr>
          <w:p w14:paraId="68D1CEA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3E2145F1" w14:textId="77777777" w:rsidTr="00304CE9">
        <w:trPr>
          <w:trHeight w:val="428"/>
        </w:trPr>
        <w:tc>
          <w:tcPr>
            <w:tcW w:w="1843" w:type="dxa"/>
          </w:tcPr>
          <w:p w14:paraId="036229C7" w14:textId="77777777" w:rsidR="00304CE9" w:rsidRDefault="004D5CE0" w:rsidP="007F6E5D">
            <w:pPr>
              <w:pStyle w:val="TableText"/>
            </w:pPr>
            <w:r>
              <w:t>PCIE_TXP</w:t>
            </w:r>
          </w:p>
        </w:tc>
        <w:tc>
          <w:tcPr>
            <w:tcW w:w="1251" w:type="dxa"/>
          </w:tcPr>
          <w:p w14:paraId="67E976D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124</w:t>
            </w:r>
          </w:p>
        </w:tc>
        <w:tc>
          <w:tcPr>
            <w:tcW w:w="887" w:type="dxa"/>
          </w:tcPr>
          <w:p w14:paraId="0280A46C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1C306AF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rPr>
                <w:rFonts w:hint="eastAsia"/>
              </w:rPr>
              <w:t>发送</w:t>
            </w:r>
            <w:r>
              <w:t>数据正</w:t>
            </w:r>
          </w:p>
        </w:tc>
        <w:tc>
          <w:tcPr>
            <w:tcW w:w="2775" w:type="dxa"/>
            <w:vAlign w:val="top"/>
          </w:tcPr>
          <w:p w14:paraId="0883AA1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04DE8996" w14:textId="77777777" w:rsidTr="00304CE9">
        <w:trPr>
          <w:trHeight w:val="428"/>
        </w:trPr>
        <w:tc>
          <w:tcPr>
            <w:tcW w:w="1843" w:type="dxa"/>
          </w:tcPr>
          <w:p w14:paraId="1D85059F" w14:textId="77777777" w:rsidR="00304CE9" w:rsidRDefault="004D5CE0" w:rsidP="007F6E5D">
            <w:pPr>
              <w:pStyle w:val="TableText"/>
            </w:pPr>
            <w:r>
              <w:t>PCIE_TXN</w:t>
            </w:r>
          </w:p>
        </w:tc>
        <w:tc>
          <w:tcPr>
            <w:tcW w:w="1251" w:type="dxa"/>
          </w:tcPr>
          <w:p w14:paraId="13355AC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125</w:t>
            </w:r>
          </w:p>
        </w:tc>
        <w:tc>
          <w:tcPr>
            <w:tcW w:w="887" w:type="dxa"/>
          </w:tcPr>
          <w:p w14:paraId="00E8A970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78B8EE0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t>发送数据负</w:t>
            </w:r>
          </w:p>
        </w:tc>
        <w:tc>
          <w:tcPr>
            <w:tcW w:w="2775" w:type="dxa"/>
            <w:vAlign w:val="top"/>
          </w:tcPr>
          <w:p w14:paraId="699143A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1ECBCCDB" w14:textId="77777777" w:rsidTr="00304CE9">
        <w:trPr>
          <w:trHeight w:val="428"/>
        </w:trPr>
        <w:tc>
          <w:tcPr>
            <w:tcW w:w="1843" w:type="dxa"/>
          </w:tcPr>
          <w:p w14:paraId="68510061" w14:textId="77777777" w:rsidR="00304CE9" w:rsidRDefault="004D5CE0" w:rsidP="007F6E5D">
            <w:pPr>
              <w:pStyle w:val="TableText"/>
            </w:pPr>
            <w:r>
              <w:t>PCIE_RXP</w:t>
            </w:r>
          </w:p>
        </w:tc>
        <w:tc>
          <w:tcPr>
            <w:tcW w:w="1251" w:type="dxa"/>
          </w:tcPr>
          <w:p w14:paraId="06886E9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126</w:t>
            </w:r>
          </w:p>
        </w:tc>
        <w:tc>
          <w:tcPr>
            <w:tcW w:w="887" w:type="dxa"/>
          </w:tcPr>
          <w:p w14:paraId="3B087406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4E57CEB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</w:t>
            </w:r>
            <w:r>
              <w:t>CIe</w:t>
            </w:r>
            <w:r>
              <w:rPr>
                <w:rFonts w:hint="eastAsia"/>
              </w:rPr>
              <w:t>接收</w:t>
            </w:r>
            <w:r>
              <w:t>数据正</w:t>
            </w:r>
          </w:p>
        </w:tc>
        <w:tc>
          <w:tcPr>
            <w:tcW w:w="2775" w:type="dxa"/>
            <w:vAlign w:val="top"/>
          </w:tcPr>
          <w:p w14:paraId="19A30A3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356374FD" w14:textId="77777777" w:rsidTr="00304CE9">
        <w:trPr>
          <w:trHeight w:val="428"/>
        </w:trPr>
        <w:tc>
          <w:tcPr>
            <w:tcW w:w="1843" w:type="dxa"/>
          </w:tcPr>
          <w:p w14:paraId="0B7E9E1E" w14:textId="77777777" w:rsidR="00304CE9" w:rsidRDefault="004D5CE0" w:rsidP="007F6E5D">
            <w:pPr>
              <w:pStyle w:val="TableText"/>
            </w:pPr>
            <w:r>
              <w:lastRenderedPageBreak/>
              <w:t>PCIE_RXN</w:t>
            </w:r>
          </w:p>
        </w:tc>
        <w:tc>
          <w:tcPr>
            <w:tcW w:w="1251" w:type="dxa"/>
          </w:tcPr>
          <w:p w14:paraId="13848CF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127</w:t>
            </w:r>
          </w:p>
        </w:tc>
        <w:tc>
          <w:tcPr>
            <w:tcW w:w="887" w:type="dxa"/>
          </w:tcPr>
          <w:p w14:paraId="5F218034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656" w:type="dxa"/>
          </w:tcPr>
          <w:p w14:paraId="234030D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PCI</w:t>
            </w:r>
            <w:r>
              <w:t>e</w:t>
            </w:r>
            <w:r>
              <w:t>接收数据</w:t>
            </w:r>
            <w:r>
              <w:rPr>
                <w:rFonts w:hint="eastAsia"/>
              </w:rPr>
              <w:t>负</w:t>
            </w:r>
          </w:p>
        </w:tc>
        <w:tc>
          <w:tcPr>
            <w:tcW w:w="2775" w:type="dxa"/>
            <w:vAlign w:val="top"/>
          </w:tcPr>
          <w:p w14:paraId="709F96A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39EA4500" w14:textId="77777777" w:rsidR="002F7D58" w:rsidRDefault="002F7D58" w:rsidP="002F7D58">
      <w:pPr>
        <w:pStyle w:val="afc"/>
      </w:pPr>
    </w:p>
    <w:p w14:paraId="6524B203" w14:textId="6D2830EF" w:rsidR="00304CE9" w:rsidRDefault="004D5CE0" w:rsidP="00CF7C2C">
      <w:pPr>
        <w:pStyle w:val="afc"/>
      </w:pPr>
      <w:r>
        <w:t xml:space="preserve">PCIe Gen1 </w:t>
      </w:r>
      <w:r>
        <w:rPr>
          <w:rFonts w:hint="eastAsia"/>
        </w:rPr>
        <w:t>接口，</w:t>
      </w:r>
      <w:r>
        <w:t xml:space="preserve">1 </w:t>
      </w:r>
      <w:r>
        <w:rPr>
          <w:rFonts w:hint="eastAsia"/>
        </w:rPr>
        <w:t>组数据通道，只支持</w:t>
      </w:r>
      <w:r w:rsidR="00AD4B5A">
        <w:rPr>
          <w:rFonts w:hint="eastAsia"/>
        </w:rPr>
        <w:t>主</w:t>
      </w:r>
      <w:r>
        <w:rPr>
          <w:rFonts w:hint="eastAsia"/>
        </w:rPr>
        <w:t>模式</w:t>
      </w:r>
      <w:r w:rsidR="00EA2290">
        <w:rPr>
          <w:rFonts w:hint="eastAsia"/>
        </w:rPr>
        <w:t>。可连接</w:t>
      </w:r>
      <w:r w:rsidR="00EA2290">
        <w:rPr>
          <w:rFonts w:hint="eastAsia"/>
        </w:rPr>
        <w:t>WIFI</w:t>
      </w:r>
      <w:r w:rsidR="00EA2290">
        <w:rPr>
          <w:rFonts w:hint="eastAsia"/>
        </w:rPr>
        <w:t>芯片</w:t>
      </w:r>
      <w:r w:rsidR="005B2C78">
        <w:t>。</w:t>
      </w:r>
    </w:p>
    <w:p w14:paraId="3A8377BC" w14:textId="58A1F913" w:rsidR="00304CE9" w:rsidRDefault="004D5CE0" w:rsidP="00CF7C2C">
      <w:pPr>
        <w:pStyle w:val="31"/>
      </w:pPr>
      <w:bookmarkStart w:id="182" w:name="_Toc139025575"/>
      <w:r>
        <w:rPr>
          <w:rFonts w:hint="eastAsia"/>
        </w:rPr>
        <w:t>SPI</w:t>
      </w:r>
      <w:bookmarkEnd w:id="176"/>
      <w:bookmarkEnd w:id="177"/>
      <w:bookmarkEnd w:id="182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765"/>
        <w:gridCol w:w="1329"/>
        <w:gridCol w:w="887"/>
        <w:gridCol w:w="2656"/>
        <w:gridCol w:w="2775"/>
      </w:tblGrid>
      <w:tr w:rsidR="00304CE9" w14:paraId="34528E7A" w14:textId="77777777" w:rsidTr="006B73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5" w:type="dxa"/>
          </w:tcPr>
          <w:p w14:paraId="60952AA8" w14:textId="77777777" w:rsidR="00304CE9" w:rsidRDefault="004D5CE0" w:rsidP="00CF7C2C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329" w:type="dxa"/>
          </w:tcPr>
          <w:p w14:paraId="5592542F" w14:textId="77777777" w:rsidR="00304CE9" w:rsidRDefault="004D5CE0" w:rsidP="00CF7C2C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887" w:type="dxa"/>
          </w:tcPr>
          <w:p w14:paraId="69B47127" w14:textId="77777777" w:rsidR="00304CE9" w:rsidRDefault="004D5CE0" w:rsidP="00CF7C2C">
            <w:pPr>
              <w:pStyle w:val="TableHeading"/>
            </w:pPr>
            <w:r>
              <w:t>I/O</w:t>
            </w:r>
          </w:p>
        </w:tc>
        <w:tc>
          <w:tcPr>
            <w:tcW w:w="2656" w:type="dxa"/>
          </w:tcPr>
          <w:p w14:paraId="4A65DC74" w14:textId="77777777" w:rsidR="00304CE9" w:rsidRDefault="004D5CE0" w:rsidP="00CF7C2C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2775" w:type="dxa"/>
          </w:tcPr>
          <w:p w14:paraId="40C72E93" w14:textId="77777777" w:rsidR="00304CE9" w:rsidRDefault="004D5CE0" w:rsidP="00CF7C2C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92295D" w14:paraId="1D861AF9" w14:textId="77777777" w:rsidTr="006B7336">
        <w:tc>
          <w:tcPr>
            <w:tcW w:w="1765" w:type="dxa"/>
          </w:tcPr>
          <w:p w14:paraId="5E30A653" w14:textId="56E170B4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_CLK</w:t>
            </w:r>
          </w:p>
        </w:tc>
        <w:tc>
          <w:tcPr>
            <w:tcW w:w="1329" w:type="dxa"/>
          </w:tcPr>
          <w:p w14:paraId="0B69AD59" w14:textId="19C3D245" w:rsidR="0092295D" w:rsidRDefault="0092295D" w:rsidP="0092295D">
            <w:pPr>
              <w:pStyle w:val="TableText"/>
            </w:pPr>
            <w:r>
              <w:t>9</w:t>
            </w:r>
          </w:p>
        </w:tc>
        <w:tc>
          <w:tcPr>
            <w:tcW w:w="887" w:type="dxa"/>
          </w:tcPr>
          <w:p w14:paraId="702BF816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56" w:type="dxa"/>
          </w:tcPr>
          <w:p w14:paraId="61D94C24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时钟信号</w:t>
            </w:r>
          </w:p>
        </w:tc>
        <w:tc>
          <w:tcPr>
            <w:tcW w:w="2775" w:type="dxa"/>
            <w:vAlign w:val="top"/>
          </w:tcPr>
          <w:p w14:paraId="684AED7F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2295D" w14:paraId="537A13DB" w14:textId="77777777" w:rsidTr="006B7336">
        <w:tc>
          <w:tcPr>
            <w:tcW w:w="1765" w:type="dxa"/>
          </w:tcPr>
          <w:p w14:paraId="3CC58345" w14:textId="5B9D6972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_CS_N</w:t>
            </w:r>
          </w:p>
        </w:tc>
        <w:tc>
          <w:tcPr>
            <w:tcW w:w="1329" w:type="dxa"/>
          </w:tcPr>
          <w:p w14:paraId="0049CC7B" w14:textId="6735BD9D" w:rsidR="0092295D" w:rsidRDefault="0092295D" w:rsidP="0092295D">
            <w:pPr>
              <w:pStyle w:val="TableText"/>
            </w:pPr>
            <w:r>
              <w:t>10</w:t>
            </w:r>
          </w:p>
        </w:tc>
        <w:tc>
          <w:tcPr>
            <w:tcW w:w="887" w:type="dxa"/>
          </w:tcPr>
          <w:p w14:paraId="2A363911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2656" w:type="dxa"/>
          </w:tcPr>
          <w:p w14:paraId="7D38055C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从设备片选信号</w:t>
            </w:r>
          </w:p>
        </w:tc>
        <w:tc>
          <w:tcPr>
            <w:tcW w:w="2775" w:type="dxa"/>
            <w:vAlign w:val="top"/>
          </w:tcPr>
          <w:p w14:paraId="69328DE2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2295D" w14:paraId="2B7A27C2" w14:textId="77777777" w:rsidTr="006B7336">
        <w:tc>
          <w:tcPr>
            <w:tcW w:w="1765" w:type="dxa"/>
          </w:tcPr>
          <w:p w14:paraId="0D58A2F6" w14:textId="18B86D05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_MISO</w:t>
            </w:r>
          </w:p>
        </w:tc>
        <w:tc>
          <w:tcPr>
            <w:tcW w:w="1329" w:type="dxa"/>
          </w:tcPr>
          <w:p w14:paraId="1C706826" w14:textId="5569E75A" w:rsidR="0092295D" w:rsidRDefault="0092295D" w:rsidP="0092295D">
            <w:pPr>
              <w:pStyle w:val="TableText"/>
            </w:pPr>
            <w:r>
              <w:t>11</w:t>
            </w:r>
          </w:p>
        </w:tc>
        <w:tc>
          <w:tcPr>
            <w:tcW w:w="887" w:type="dxa"/>
          </w:tcPr>
          <w:p w14:paraId="1F5836CC" w14:textId="77777777" w:rsidR="0092295D" w:rsidRDefault="0092295D" w:rsidP="0092295D">
            <w:pPr>
              <w:pStyle w:val="TableText"/>
            </w:pPr>
            <w:r>
              <w:t>DI</w:t>
            </w:r>
          </w:p>
        </w:tc>
        <w:tc>
          <w:tcPr>
            <w:tcW w:w="2656" w:type="dxa"/>
          </w:tcPr>
          <w:p w14:paraId="163B0468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主设备输入，从设备输出</w:t>
            </w:r>
          </w:p>
        </w:tc>
        <w:tc>
          <w:tcPr>
            <w:tcW w:w="2775" w:type="dxa"/>
            <w:vAlign w:val="top"/>
          </w:tcPr>
          <w:p w14:paraId="7124CA84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92295D" w14:paraId="5997E41D" w14:textId="77777777" w:rsidTr="006B7336">
        <w:tc>
          <w:tcPr>
            <w:tcW w:w="1765" w:type="dxa"/>
          </w:tcPr>
          <w:p w14:paraId="0854166C" w14:textId="77BD18B1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SPI</w:t>
            </w:r>
            <w:r>
              <w:t>2</w:t>
            </w:r>
            <w:r>
              <w:rPr>
                <w:rFonts w:hint="eastAsia"/>
              </w:rPr>
              <w:t>_MOSI</w:t>
            </w:r>
          </w:p>
        </w:tc>
        <w:tc>
          <w:tcPr>
            <w:tcW w:w="1329" w:type="dxa"/>
          </w:tcPr>
          <w:p w14:paraId="1CECD1A7" w14:textId="5E2D99FC" w:rsidR="0092295D" w:rsidRDefault="0092295D" w:rsidP="0092295D">
            <w:pPr>
              <w:pStyle w:val="TableText"/>
            </w:pPr>
            <w:r>
              <w:t>12</w:t>
            </w:r>
          </w:p>
        </w:tc>
        <w:tc>
          <w:tcPr>
            <w:tcW w:w="887" w:type="dxa"/>
          </w:tcPr>
          <w:p w14:paraId="4433B1C9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56" w:type="dxa"/>
          </w:tcPr>
          <w:p w14:paraId="0E3835C1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主设备输出，从设备输入</w:t>
            </w:r>
          </w:p>
        </w:tc>
        <w:tc>
          <w:tcPr>
            <w:tcW w:w="2775" w:type="dxa"/>
            <w:vAlign w:val="top"/>
          </w:tcPr>
          <w:p w14:paraId="1D72D667" w14:textId="77777777" w:rsidR="0092295D" w:rsidRDefault="0092295D" w:rsidP="009229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33171D4E" w14:textId="77777777" w:rsidR="00304CE9" w:rsidRDefault="00304CE9">
      <w:pPr>
        <w:pStyle w:val="afc"/>
      </w:pPr>
    </w:p>
    <w:p w14:paraId="18CBFAFA" w14:textId="27AB28BE" w:rsidR="00304CE9" w:rsidRDefault="004D5CE0" w:rsidP="00CF7C2C">
      <w:pPr>
        <w:pStyle w:val="afc"/>
      </w:pPr>
      <w:r>
        <w:rPr>
          <w:rFonts w:hint="eastAsia"/>
        </w:rPr>
        <w:t>SPI</w:t>
      </w:r>
      <w:r>
        <w:rPr>
          <w:rFonts w:hint="eastAsia"/>
        </w:rPr>
        <w:t>接口，</w:t>
      </w:r>
      <w:r w:rsidR="00B758BA">
        <w:rPr>
          <w:rFonts w:hint="eastAsia"/>
        </w:rPr>
        <w:t>默认</w:t>
      </w:r>
      <w:r>
        <w:rPr>
          <w:rFonts w:hint="eastAsia"/>
        </w:rPr>
        <w:t>支持主模式，</w:t>
      </w:r>
      <w:r>
        <w:rPr>
          <w:rFonts w:hint="eastAsia"/>
        </w:rPr>
        <w:t>SPI</w:t>
      </w:r>
      <w:r>
        <w:rPr>
          <w:rFonts w:hint="eastAsia"/>
        </w:rPr>
        <w:t>接口为</w:t>
      </w:r>
      <w:r>
        <w:rPr>
          <w:rFonts w:hint="eastAsia"/>
        </w:rPr>
        <w:t>1.8V</w:t>
      </w:r>
      <w:r>
        <w:rPr>
          <w:rFonts w:hint="eastAsia"/>
        </w:rPr>
        <w:t>电平。</w:t>
      </w:r>
      <w:r w:rsidR="006C2002">
        <w:rPr>
          <w:rFonts w:hint="eastAsia"/>
        </w:rPr>
        <w:t>连接示意</w:t>
      </w:r>
      <w:r w:rsidR="006C2002">
        <w:t>图</w:t>
      </w:r>
      <w:r>
        <w:rPr>
          <w:rFonts w:hint="eastAsia"/>
        </w:rPr>
        <w:t>如下。</w:t>
      </w:r>
    </w:p>
    <w:p w14:paraId="646800CA" w14:textId="6D1AAFED" w:rsidR="00304CE9" w:rsidRDefault="004D5CE0">
      <w:pPr>
        <w:pStyle w:val="FigureDescription"/>
      </w:pPr>
      <w:bookmarkStart w:id="183" w:name="_Toc510538939"/>
      <w:bookmarkStart w:id="184" w:name="_Toc519690849"/>
      <w:bookmarkStart w:id="185" w:name="_Toc139025516"/>
      <w:r>
        <w:rPr>
          <w:rFonts w:hint="eastAsia"/>
        </w:rPr>
        <w:t>SPI</w:t>
      </w:r>
      <w:bookmarkEnd w:id="183"/>
      <w:bookmarkEnd w:id="184"/>
      <w:r w:rsidR="006C2002">
        <w:rPr>
          <w:rFonts w:hint="eastAsia"/>
        </w:rPr>
        <w:t>连接示意</w:t>
      </w:r>
      <w:r w:rsidR="006C2002">
        <w:t>图</w:t>
      </w:r>
      <w:bookmarkEnd w:id="185"/>
    </w:p>
    <w:p w14:paraId="04F33987" w14:textId="49D414EB" w:rsidR="00304CE9" w:rsidRDefault="00C54428" w:rsidP="00CF7C2C">
      <w:pPr>
        <w:pStyle w:val="Figure"/>
      </w:pPr>
      <w:r>
        <w:rPr>
          <w:noProof/>
        </w:rPr>
        <w:drawing>
          <wp:inline distT="0" distB="0" distL="0" distR="0" wp14:anchorId="68334B18" wp14:editId="18453AF2">
            <wp:extent cx="3474803" cy="1620000"/>
            <wp:effectExtent l="0" t="0" r="0" b="0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480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AB9" w14:textId="77777777" w:rsidR="003C56B1" w:rsidRPr="003C56B1" w:rsidRDefault="003C56B1" w:rsidP="003C56B1"/>
    <w:p w14:paraId="51D75540" w14:textId="77777777" w:rsidR="00304CE9" w:rsidRDefault="004D5CE0">
      <w:pPr>
        <w:pStyle w:val="31"/>
      </w:pPr>
      <w:bookmarkStart w:id="186" w:name="_Toc519690669"/>
      <w:bookmarkStart w:id="187" w:name="_Toc139025576"/>
      <w:r>
        <w:rPr>
          <w:rFonts w:hint="eastAsia"/>
        </w:rPr>
        <w:t>I2C</w:t>
      </w:r>
      <w:bookmarkEnd w:id="178"/>
      <w:bookmarkEnd w:id="186"/>
      <w:bookmarkEnd w:id="187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765"/>
        <w:gridCol w:w="1329"/>
        <w:gridCol w:w="887"/>
        <w:gridCol w:w="2656"/>
        <w:gridCol w:w="2775"/>
      </w:tblGrid>
      <w:tr w:rsidR="00304CE9" w14:paraId="495EB876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5" w:type="dxa"/>
          </w:tcPr>
          <w:p w14:paraId="4CEE56E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329" w:type="dxa"/>
          </w:tcPr>
          <w:p w14:paraId="6E881CC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887" w:type="dxa"/>
          </w:tcPr>
          <w:p w14:paraId="76C3ED3B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656" w:type="dxa"/>
          </w:tcPr>
          <w:p w14:paraId="5570D77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2775" w:type="dxa"/>
          </w:tcPr>
          <w:p w14:paraId="65069A6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2BE8B3DD" w14:textId="77777777" w:rsidTr="00304CE9">
        <w:tc>
          <w:tcPr>
            <w:tcW w:w="1765" w:type="dxa"/>
          </w:tcPr>
          <w:p w14:paraId="51D76C8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C_SDA</w:t>
            </w:r>
          </w:p>
        </w:tc>
        <w:tc>
          <w:tcPr>
            <w:tcW w:w="1329" w:type="dxa"/>
          </w:tcPr>
          <w:p w14:paraId="506BFCF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81</w:t>
            </w:r>
          </w:p>
        </w:tc>
        <w:tc>
          <w:tcPr>
            <w:tcW w:w="887" w:type="dxa"/>
          </w:tcPr>
          <w:p w14:paraId="59D576B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56" w:type="dxa"/>
          </w:tcPr>
          <w:p w14:paraId="6D38072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数据</w:t>
            </w:r>
          </w:p>
        </w:tc>
        <w:tc>
          <w:tcPr>
            <w:tcW w:w="2775" w:type="dxa"/>
          </w:tcPr>
          <w:p w14:paraId="197801C5" w14:textId="48FAFAC7" w:rsidR="00304CE9" w:rsidRDefault="004D5CE0" w:rsidP="0062013A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t>需要上拉电阻</w:t>
            </w:r>
            <w:r>
              <w:rPr>
                <w:rFonts w:hint="eastAsia"/>
              </w:rPr>
              <w:t>。</w:t>
            </w:r>
          </w:p>
        </w:tc>
      </w:tr>
      <w:tr w:rsidR="00304CE9" w14:paraId="016C5CCC" w14:textId="77777777" w:rsidTr="00304CE9">
        <w:tc>
          <w:tcPr>
            <w:tcW w:w="1765" w:type="dxa"/>
          </w:tcPr>
          <w:p w14:paraId="1949023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</w:t>
            </w:r>
            <w:r>
              <w:t>2</w:t>
            </w:r>
            <w:r>
              <w:rPr>
                <w:rFonts w:hint="eastAsia"/>
              </w:rPr>
              <w:t>C_SCL</w:t>
            </w:r>
          </w:p>
        </w:tc>
        <w:tc>
          <w:tcPr>
            <w:tcW w:w="1329" w:type="dxa"/>
          </w:tcPr>
          <w:p w14:paraId="20E61AF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82</w:t>
            </w:r>
          </w:p>
        </w:tc>
        <w:tc>
          <w:tcPr>
            <w:tcW w:w="887" w:type="dxa"/>
          </w:tcPr>
          <w:p w14:paraId="36A6728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56" w:type="dxa"/>
          </w:tcPr>
          <w:p w14:paraId="2A840F8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I2C</w:t>
            </w:r>
            <w:r>
              <w:rPr>
                <w:rFonts w:hint="eastAsia"/>
              </w:rPr>
              <w:t>时钟</w:t>
            </w:r>
          </w:p>
        </w:tc>
        <w:tc>
          <w:tcPr>
            <w:tcW w:w="2775" w:type="dxa"/>
          </w:tcPr>
          <w:p w14:paraId="2754F5F4" w14:textId="5F736E2C" w:rsidR="00304CE9" w:rsidRDefault="004D5CE0" w:rsidP="0062013A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t>需要上拉电阻</w:t>
            </w:r>
            <w:r>
              <w:rPr>
                <w:rFonts w:hint="eastAsia"/>
              </w:rPr>
              <w:t>。</w:t>
            </w:r>
          </w:p>
        </w:tc>
      </w:tr>
    </w:tbl>
    <w:p w14:paraId="3530B8B4" w14:textId="77777777" w:rsidR="00304CE9" w:rsidRDefault="00304CE9" w:rsidP="00BE158D">
      <w:pPr>
        <w:pStyle w:val="afc"/>
        <w:ind w:firstLineChars="0" w:firstLine="0"/>
      </w:pPr>
    </w:p>
    <w:p w14:paraId="292AACE2" w14:textId="77777777" w:rsidR="00304CE9" w:rsidRDefault="004D5CE0">
      <w:pPr>
        <w:pStyle w:val="TableDescription"/>
      </w:pPr>
      <w:bookmarkStart w:id="188" w:name="_Toc19795171"/>
      <w:bookmarkStart w:id="189" w:name="_Toc525891564"/>
      <w:bookmarkStart w:id="190" w:name="_Toc59624775"/>
      <w:bookmarkStart w:id="191" w:name="_Toc19891652"/>
      <w:bookmarkStart w:id="192" w:name="_Toc139025484"/>
      <w:r>
        <w:rPr>
          <w:rFonts w:hint="eastAsia"/>
        </w:rPr>
        <w:lastRenderedPageBreak/>
        <w:t>I2C</w:t>
      </w:r>
      <w:r>
        <w:rPr>
          <w:rFonts w:hint="eastAsia"/>
        </w:rPr>
        <w:t>接口特性参数</w:t>
      </w:r>
      <w:bookmarkEnd w:id="188"/>
      <w:bookmarkEnd w:id="189"/>
      <w:bookmarkEnd w:id="190"/>
      <w:bookmarkEnd w:id="191"/>
      <w:bookmarkEnd w:id="192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2055"/>
        <w:gridCol w:w="3667"/>
        <w:gridCol w:w="3690"/>
      </w:tblGrid>
      <w:tr w:rsidR="00304CE9" w14:paraId="4004E00B" w14:textId="77777777" w:rsidTr="006B73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92" w:type="pct"/>
          </w:tcPr>
          <w:p w14:paraId="653710C3" w14:textId="77777777" w:rsidR="00304CE9" w:rsidRDefault="004D5CE0">
            <w:pPr>
              <w:pStyle w:val="TableHeading"/>
              <w:rPr>
                <w:b/>
              </w:rPr>
            </w:pP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电平</w:t>
            </w:r>
          </w:p>
        </w:tc>
        <w:tc>
          <w:tcPr>
            <w:tcW w:w="1948" w:type="pct"/>
          </w:tcPr>
          <w:p w14:paraId="0C8AE2F2" w14:textId="77777777" w:rsidR="00304CE9" w:rsidRDefault="004D5CE0">
            <w:pPr>
              <w:pStyle w:val="TableHeading"/>
              <w:rPr>
                <w:b/>
              </w:rPr>
            </w:pPr>
            <w:r>
              <w:rPr>
                <w:rFonts w:hint="eastAsia"/>
              </w:rPr>
              <w:t>支持模式</w:t>
            </w:r>
          </w:p>
        </w:tc>
        <w:tc>
          <w:tcPr>
            <w:tcW w:w="1960" w:type="pct"/>
          </w:tcPr>
          <w:p w14:paraId="47310E78" w14:textId="77777777" w:rsidR="00304CE9" w:rsidRDefault="004D5CE0">
            <w:pPr>
              <w:pStyle w:val="TableHeading"/>
              <w:rPr>
                <w:b/>
              </w:rPr>
            </w:pPr>
            <w:r>
              <w:rPr>
                <w:rFonts w:hint="eastAsia"/>
              </w:rPr>
              <w:t>支持速率</w:t>
            </w:r>
          </w:p>
        </w:tc>
      </w:tr>
      <w:tr w:rsidR="00304CE9" w14:paraId="7CF24D3A" w14:textId="77777777" w:rsidTr="006B7336">
        <w:trPr>
          <w:trHeight w:val="20"/>
        </w:trPr>
        <w:tc>
          <w:tcPr>
            <w:tcW w:w="1092" w:type="pct"/>
            <w:vMerge w:val="restart"/>
          </w:tcPr>
          <w:p w14:paraId="1613E6A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1.8</w:t>
            </w:r>
            <w:r>
              <w:t>V</w:t>
            </w:r>
          </w:p>
        </w:tc>
        <w:tc>
          <w:tcPr>
            <w:tcW w:w="1948" w:type="pct"/>
          </w:tcPr>
          <w:p w14:paraId="14847AA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Standard-mode(</w:t>
            </w:r>
            <w:r>
              <w:rPr>
                <w:rFonts w:hint="eastAsia"/>
              </w:rPr>
              <w:t>标准模式</w:t>
            </w:r>
            <w:r>
              <w:rPr>
                <w:rFonts w:hint="eastAsia"/>
              </w:rPr>
              <w:t>)</w:t>
            </w:r>
          </w:p>
        </w:tc>
        <w:tc>
          <w:tcPr>
            <w:tcW w:w="1960" w:type="pct"/>
          </w:tcPr>
          <w:p w14:paraId="3961EDF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100kb</w:t>
            </w:r>
            <w:r>
              <w:t>ps</w:t>
            </w:r>
          </w:p>
        </w:tc>
      </w:tr>
      <w:tr w:rsidR="00304CE9" w14:paraId="07C6BF9E" w14:textId="77777777" w:rsidTr="006B7336">
        <w:trPr>
          <w:trHeight w:val="20"/>
        </w:trPr>
        <w:tc>
          <w:tcPr>
            <w:tcW w:w="1092" w:type="pct"/>
            <w:vMerge/>
          </w:tcPr>
          <w:p w14:paraId="7689B4FC" w14:textId="77777777" w:rsidR="00304CE9" w:rsidRDefault="00304CE9" w:rsidP="007F6E5D">
            <w:pPr>
              <w:pStyle w:val="TableText"/>
            </w:pPr>
          </w:p>
        </w:tc>
        <w:tc>
          <w:tcPr>
            <w:tcW w:w="1948" w:type="pct"/>
          </w:tcPr>
          <w:p w14:paraId="1BF11EC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Fast-mode(</w:t>
            </w:r>
            <w:r>
              <w:rPr>
                <w:rFonts w:hint="eastAsia"/>
              </w:rPr>
              <w:t>快速模式</w:t>
            </w:r>
            <w:r>
              <w:rPr>
                <w:rFonts w:hint="eastAsia"/>
              </w:rPr>
              <w:t>)</w:t>
            </w:r>
          </w:p>
        </w:tc>
        <w:tc>
          <w:tcPr>
            <w:tcW w:w="1960" w:type="pct"/>
          </w:tcPr>
          <w:p w14:paraId="0C35D20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400kb</w:t>
            </w:r>
            <w:r>
              <w:t>ps</w:t>
            </w:r>
          </w:p>
        </w:tc>
      </w:tr>
    </w:tbl>
    <w:p w14:paraId="6EB1D3E8" w14:textId="77777777" w:rsidR="00304CE9" w:rsidRDefault="00304CE9">
      <w:pPr>
        <w:pStyle w:val="afc"/>
        <w:ind w:firstLineChars="0" w:firstLine="0"/>
      </w:pPr>
    </w:p>
    <w:p w14:paraId="371B5E5F" w14:textId="7E36466B" w:rsidR="00304CE9" w:rsidRPr="0091621F" w:rsidRDefault="004D5CE0" w:rsidP="0091621F">
      <w:pPr>
        <w:pStyle w:val="afc"/>
      </w:pPr>
      <w:r>
        <w:rPr>
          <w:rFonts w:hint="eastAsia"/>
        </w:rPr>
        <w:t>I2C</w:t>
      </w:r>
      <w:r>
        <w:rPr>
          <w:rFonts w:hint="eastAsia"/>
        </w:rPr>
        <w:t>接口</w:t>
      </w:r>
      <w:r>
        <w:t>，</w:t>
      </w:r>
      <w:r w:rsidR="00FC08F0">
        <w:rPr>
          <w:rFonts w:hint="eastAsia"/>
        </w:rPr>
        <w:t>默认</w:t>
      </w:r>
      <w:r w:rsidR="004544A4">
        <w:t>支持主模式</w:t>
      </w:r>
      <w:r w:rsidR="00705B55">
        <w:rPr>
          <w:rFonts w:hint="eastAsia"/>
        </w:rPr>
        <w:t>，</w:t>
      </w:r>
      <w:r>
        <w:rPr>
          <w:rFonts w:hint="eastAsia"/>
        </w:rPr>
        <w:t>I2C</w:t>
      </w:r>
      <w:r>
        <w:rPr>
          <w:rFonts w:hint="eastAsia"/>
        </w:rPr>
        <w:t>参考设计如下。</w:t>
      </w:r>
    </w:p>
    <w:p w14:paraId="30003C5A" w14:textId="77777777" w:rsidR="00304CE9" w:rsidRDefault="004D5CE0">
      <w:pPr>
        <w:pStyle w:val="FigureDescription"/>
      </w:pPr>
      <w:bookmarkStart w:id="193" w:name="_Toc510538938"/>
      <w:bookmarkStart w:id="194" w:name="_Toc519690851"/>
      <w:bookmarkStart w:id="195" w:name="_Toc139025517"/>
      <w:r>
        <w:rPr>
          <w:rFonts w:hint="eastAsia"/>
        </w:rPr>
        <w:t>I2C</w:t>
      </w:r>
      <w:bookmarkEnd w:id="193"/>
      <w:r>
        <w:rPr>
          <w:rFonts w:hint="eastAsia"/>
        </w:rPr>
        <w:t>参考设计</w:t>
      </w:r>
      <w:bookmarkEnd w:id="194"/>
      <w:bookmarkEnd w:id="195"/>
    </w:p>
    <w:p w14:paraId="7BB86189" w14:textId="6E112999" w:rsidR="00304CE9" w:rsidRDefault="00731CF7" w:rsidP="00F30726">
      <w:pPr>
        <w:pStyle w:val="Figure"/>
      </w:pPr>
      <w:r>
        <w:rPr>
          <w:noProof/>
        </w:rPr>
        <w:drawing>
          <wp:inline distT="0" distB="0" distL="0" distR="0" wp14:anchorId="2375CC31" wp14:editId="6CB1F659">
            <wp:extent cx="3213505" cy="1800000"/>
            <wp:effectExtent l="0" t="0" r="6350" b="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350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674A" w14:textId="77777777" w:rsidR="007F2E35" w:rsidRPr="007F2E35" w:rsidRDefault="007F2E35" w:rsidP="007F2E35"/>
    <w:p w14:paraId="39DBBCA8" w14:textId="77777777" w:rsidR="00304CE9" w:rsidRDefault="004D5CE0" w:rsidP="00CF7C2C">
      <w:pPr>
        <w:pStyle w:val="20"/>
      </w:pPr>
      <w:bookmarkStart w:id="196" w:name="_Toc519690671"/>
      <w:bookmarkStart w:id="197" w:name="_Toc139025577"/>
      <w:proofErr w:type="spellStart"/>
      <w:r>
        <w:rPr>
          <w:rFonts w:hint="eastAsia"/>
        </w:rPr>
        <w:t>网络和连接</w:t>
      </w:r>
      <w:bookmarkEnd w:id="196"/>
      <w:bookmarkEnd w:id="197"/>
      <w:proofErr w:type="spellEnd"/>
    </w:p>
    <w:p w14:paraId="3DE15A83" w14:textId="68928A3A" w:rsidR="00304CE9" w:rsidRDefault="00000000" w:rsidP="00CF7C2C">
      <w:pPr>
        <w:pStyle w:val="afc"/>
      </w:pPr>
      <w:sdt>
        <w:sdtPr>
          <w:rPr>
            <w:rFonts w:hint="eastAsia"/>
          </w:rPr>
          <w:alias w:val="关键词"/>
          <w:id w:val="-1202476604"/>
          <w:placeholder>
            <w:docPart w:val="2737E67BE4BD497F82D6DBDA4926E50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模组支持以太网、</w:t>
      </w:r>
      <w:r w:rsidR="004D5CE0">
        <w:rPr>
          <w:rFonts w:hint="eastAsia"/>
        </w:rPr>
        <w:t>Wi-Fi</w:t>
      </w:r>
      <w:r w:rsidR="004D5CE0">
        <w:rPr>
          <w:rFonts w:hint="eastAsia"/>
        </w:rPr>
        <w:t>网络连接方式。</w:t>
      </w:r>
    </w:p>
    <w:p w14:paraId="095A397F" w14:textId="77777777" w:rsidR="00304CE9" w:rsidRDefault="004D5CE0" w:rsidP="00CF7C2C">
      <w:pPr>
        <w:pStyle w:val="31"/>
      </w:pPr>
      <w:bookmarkStart w:id="198" w:name="_Toc519690672"/>
      <w:bookmarkStart w:id="199" w:name="_Toc139025578"/>
      <w:r>
        <w:rPr>
          <w:rFonts w:hint="eastAsia"/>
        </w:rPr>
        <w:t>E</w:t>
      </w:r>
      <w:r>
        <w:t>thernet</w:t>
      </w:r>
      <w:bookmarkEnd w:id="198"/>
      <w:bookmarkEnd w:id="199"/>
    </w:p>
    <w:p w14:paraId="655C71CF" w14:textId="77777777" w:rsidR="00304CE9" w:rsidRDefault="004D5CE0">
      <w:pPr>
        <w:pStyle w:val="BlockLabel"/>
      </w:pPr>
      <w:r>
        <w:t>RMII/R</w:t>
      </w:r>
      <w:r>
        <w:rPr>
          <w:rFonts w:hint="eastAsia"/>
        </w:rPr>
        <w:t>GMII</w:t>
      </w:r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2527"/>
        <w:gridCol w:w="1080"/>
        <w:gridCol w:w="716"/>
        <w:gridCol w:w="3078"/>
        <w:gridCol w:w="2011"/>
      </w:tblGrid>
      <w:tr w:rsidR="00304CE9" w14:paraId="7C3979EB" w14:textId="77777777" w:rsidTr="00CF7C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79" w:type="pct"/>
          </w:tcPr>
          <w:p w14:paraId="268706A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665" w:type="pct"/>
          </w:tcPr>
          <w:p w14:paraId="25167F65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471" w:type="pct"/>
          </w:tcPr>
          <w:p w14:paraId="6B2219E9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1726" w:type="pct"/>
          </w:tcPr>
          <w:p w14:paraId="1648DFC8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159" w:type="pct"/>
          </w:tcPr>
          <w:p w14:paraId="04BDB0E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59A416DE" w14:textId="77777777" w:rsidTr="00CF7C2C">
        <w:tc>
          <w:tcPr>
            <w:tcW w:w="979" w:type="pct"/>
          </w:tcPr>
          <w:p w14:paraId="440715F2" w14:textId="77777777" w:rsidR="00304CE9" w:rsidRDefault="004D5CE0" w:rsidP="007F6E5D">
            <w:pPr>
              <w:pStyle w:val="TableText"/>
            </w:pPr>
            <w:r>
              <w:t>RGMII_RX_D0</w:t>
            </w:r>
          </w:p>
        </w:tc>
        <w:tc>
          <w:tcPr>
            <w:tcW w:w="665" w:type="pct"/>
          </w:tcPr>
          <w:p w14:paraId="5EE1BC3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19</w:t>
            </w:r>
          </w:p>
        </w:tc>
        <w:tc>
          <w:tcPr>
            <w:tcW w:w="471" w:type="pct"/>
          </w:tcPr>
          <w:p w14:paraId="14FE082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708CBF2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159" w:type="pct"/>
            <w:vAlign w:val="top"/>
          </w:tcPr>
          <w:p w14:paraId="628D167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0A3B691A" w14:textId="77777777" w:rsidTr="00CF7C2C">
        <w:tc>
          <w:tcPr>
            <w:tcW w:w="979" w:type="pct"/>
          </w:tcPr>
          <w:p w14:paraId="070E269B" w14:textId="77777777" w:rsidR="00304CE9" w:rsidRDefault="004D5CE0" w:rsidP="007F6E5D">
            <w:pPr>
              <w:pStyle w:val="TableText"/>
            </w:pPr>
            <w:r>
              <w:t>RGMII_RX_D1</w:t>
            </w:r>
          </w:p>
        </w:tc>
        <w:tc>
          <w:tcPr>
            <w:tcW w:w="665" w:type="pct"/>
          </w:tcPr>
          <w:p w14:paraId="44EBC79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18</w:t>
            </w:r>
          </w:p>
        </w:tc>
        <w:tc>
          <w:tcPr>
            <w:tcW w:w="471" w:type="pct"/>
          </w:tcPr>
          <w:p w14:paraId="24560B4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13FABD6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159" w:type="pct"/>
            <w:vAlign w:val="top"/>
          </w:tcPr>
          <w:p w14:paraId="15416E9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449C0A40" w14:textId="77777777" w:rsidTr="00CF7C2C">
        <w:tc>
          <w:tcPr>
            <w:tcW w:w="979" w:type="pct"/>
          </w:tcPr>
          <w:p w14:paraId="243BB54E" w14:textId="77777777" w:rsidR="00304CE9" w:rsidRDefault="004D5CE0" w:rsidP="007F6E5D">
            <w:pPr>
              <w:pStyle w:val="TableText"/>
            </w:pPr>
            <w:r>
              <w:t>RGMII_RX_D2</w:t>
            </w:r>
          </w:p>
        </w:tc>
        <w:tc>
          <w:tcPr>
            <w:tcW w:w="665" w:type="pct"/>
          </w:tcPr>
          <w:p w14:paraId="21A74748" w14:textId="77777777" w:rsidR="00304CE9" w:rsidRDefault="004D5CE0" w:rsidP="007F6E5D">
            <w:pPr>
              <w:pStyle w:val="TableText"/>
            </w:pPr>
            <w:r>
              <w:t>112</w:t>
            </w:r>
          </w:p>
        </w:tc>
        <w:tc>
          <w:tcPr>
            <w:tcW w:w="471" w:type="pct"/>
          </w:tcPr>
          <w:p w14:paraId="296655B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55F449E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159" w:type="pct"/>
            <w:vAlign w:val="top"/>
          </w:tcPr>
          <w:p w14:paraId="17C390F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4DE6C2F9" w14:textId="77777777" w:rsidTr="00CF7C2C">
        <w:tc>
          <w:tcPr>
            <w:tcW w:w="979" w:type="pct"/>
          </w:tcPr>
          <w:p w14:paraId="31420288" w14:textId="77777777" w:rsidR="00304CE9" w:rsidRDefault="004D5CE0" w:rsidP="007F6E5D">
            <w:pPr>
              <w:pStyle w:val="TableText"/>
            </w:pPr>
            <w:r>
              <w:t>RGMII_RX_D3</w:t>
            </w:r>
          </w:p>
        </w:tc>
        <w:tc>
          <w:tcPr>
            <w:tcW w:w="665" w:type="pct"/>
          </w:tcPr>
          <w:p w14:paraId="4C67E79C" w14:textId="77777777" w:rsidR="00304CE9" w:rsidRDefault="004D5CE0" w:rsidP="007F6E5D">
            <w:pPr>
              <w:pStyle w:val="TableText"/>
            </w:pPr>
            <w:r>
              <w:t>113</w:t>
            </w:r>
          </w:p>
        </w:tc>
        <w:tc>
          <w:tcPr>
            <w:tcW w:w="471" w:type="pct"/>
          </w:tcPr>
          <w:p w14:paraId="492D1B1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6275563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</w:t>
            </w:r>
            <w: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159" w:type="pct"/>
            <w:vAlign w:val="top"/>
          </w:tcPr>
          <w:p w14:paraId="4A7A38E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28F8678F" w14:textId="77777777" w:rsidTr="00CF7C2C">
        <w:tc>
          <w:tcPr>
            <w:tcW w:w="979" w:type="pct"/>
          </w:tcPr>
          <w:p w14:paraId="28D2B35C" w14:textId="77777777" w:rsidR="00304CE9" w:rsidRDefault="004D5CE0" w:rsidP="007F6E5D">
            <w:pPr>
              <w:pStyle w:val="TableText"/>
            </w:pPr>
            <w:r>
              <w:t>RGMII_RX_DV</w:t>
            </w:r>
          </w:p>
        </w:tc>
        <w:tc>
          <w:tcPr>
            <w:tcW w:w="665" w:type="pct"/>
          </w:tcPr>
          <w:p w14:paraId="36378F4A" w14:textId="77777777" w:rsidR="00304CE9" w:rsidRDefault="004D5CE0" w:rsidP="007F6E5D">
            <w:pPr>
              <w:pStyle w:val="TableText"/>
            </w:pPr>
            <w:r>
              <w:t>24</w:t>
            </w:r>
          </w:p>
        </w:tc>
        <w:tc>
          <w:tcPr>
            <w:tcW w:w="471" w:type="pct"/>
          </w:tcPr>
          <w:p w14:paraId="0C80CC9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4434C9D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接收数据有效</w:t>
            </w:r>
          </w:p>
        </w:tc>
        <w:tc>
          <w:tcPr>
            <w:tcW w:w="1159" w:type="pct"/>
            <w:vAlign w:val="top"/>
          </w:tcPr>
          <w:p w14:paraId="38301DE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4CA88F1B" w14:textId="77777777" w:rsidTr="00CF7C2C">
        <w:tc>
          <w:tcPr>
            <w:tcW w:w="979" w:type="pct"/>
          </w:tcPr>
          <w:p w14:paraId="5CA9B2B6" w14:textId="77777777" w:rsidR="00304CE9" w:rsidRDefault="004D5CE0" w:rsidP="007F6E5D">
            <w:pPr>
              <w:pStyle w:val="TableText"/>
            </w:pPr>
            <w:r>
              <w:t>RGMII_RX_CLK</w:t>
            </w:r>
          </w:p>
        </w:tc>
        <w:tc>
          <w:tcPr>
            <w:tcW w:w="665" w:type="pct"/>
          </w:tcPr>
          <w:p w14:paraId="7539E12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21</w:t>
            </w:r>
          </w:p>
        </w:tc>
        <w:tc>
          <w:tcPr>
            <w:tcW w:w="471" w:type="pct"/>
          </w:tcPr>
          <w:p w14:paraId="4880A59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726" w:type="pct"/>
          </w:tcPr>
          <w:p w14:paraId="0A5D395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接收时钟</w:t>
            </w:r>
          </w:p>
        </w:tc>
        <w:tc>
          <w:tcPr>
            <w:tcW w:w="1159" w:type="pct"/>
            <w:vAlign w:val="top"/>
          </w:tcPr>
          <w:p w14:paraId="356DB43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3FCC76E" w14:textId="77777777" w:rsidTr="00CF7C2C">
        <w:tc>
          <w:tcPr>
            <w:tcW w:w="979" w:type="pct"/>
          </w:tcPr>
          <w:p w14:paraId="7986DDD1" w14:textId="77777777" w:rsidR="00304CE9" w:rsidRDefault="004D5CE0" w:rsidP="007F6E5D">
            <w:pPr>
              <w:pStyle w:val="TableText"/>
            </w:pPr>
            <w:r>
              <w:lastRenderedPageBreak/>
              <w:t>RGMII_TX_D0</w:t>
            </w:r>
          </w:p>
        </w:tc>
        <w:tc>
          <w:tcPr>
            <w:tcW w:w="665" w:type="pct"/>
          </w:tcPr>
          <w:p w14:paraId="45F8810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16</w:t>
            </w:r>
          </w:p>
        </w:tc>
        <w:tc>
          <w:tcPr>
            <w:tcW w:w="471" w:type="pct"/>
          </w:tcPr>
          <w:p w14:paraId="697BBFB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4B77A4B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1159" w:type="pct"/>
            <w:vAlign w:val="top"/>
          </w:tcPr>
          <w:p w14:paraId="47F66E9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17820CB6" w14:textId="77777777" w:rsidTr="00CF7C2C">
        <w:tc>
          <w:tcPr>
            <w:tcW w:w="979" w:type="pct"/>
          </w:tcPr>
          <w:p w14:paraId="237BB27C" w14:textId="77777777" w:rsidR="00304CE9" w:rsidRDefault="004D5CE0" w:rsidP="007F6E5D">
            <w:pPr>
              <w:pStyle w:val="TableText"/>
            </w:pPr>
            <w:r>
              <w:t>RGMII_TX_D1</w:t>
            </w:r>
          </w:p>
        </w:tc>
        <w:tc>
          <w:tcPr>
            <w:tcW w:w="665" w:type="pct"/>
          </w:tcPr>
          <w:p w14:paraId="5B7B0B9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15</w:t>
            </w:r>
          </w:p>
        </w:tc>
        <w:tc>
          <w:tcPr>
            <w:tcW w:w="471" w:type="pct"/>
          </w:tcPr>
          <w:p w14:paraId="1A79C50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4C88777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1159" w:type="pct"/>
            <w:vAlign w:val="top"/>
          </w:tcPr>
          <w:p w14:paraId="2A5B9C2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2C076EDB" w14:textId="77777777" w:rsidTr="00CF7C2C">
        <w:tc>
          <w:tcPr>
            <w:tcW w:w="979" w:type="pct"/>
          </w:tcPr>
          <w:p w14:paraId="732E70B7" w14:textId="77777777" w:rsidR="00304CE9" w:rsidRDefault="004D5CE0" w:rsidP="007F6E5D">
            <w:pPr>
              <w:pStyle w:val="TableText"/>
            </w:pPr>
            <w:r>
              <w:t>RGMII_TX_D2</w:t>
            </w:r>
          </w:p>
        </w:tc>
        <w:tc>
          <w:tcPr>
            <w:tcW w:w="665" w:type="pct"/>
          </w:tcPr>
          <w:p w14:paraId="57A70B1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108</w:t>
            </w:r>
          </w:p>
        </w:tc>
        <w:tc>
          <w:tcPr>
            <w:tcW w:w="471" w:type="pct"/>
          </w:tcPr>
          <w:p w14:paraId="3E60B5A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1F2510F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1159" w:type="pct"/>
            <w:vAlign w:val="top"/>
          </w:tcPr>
          <w:p w14:paraId="6C08E35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152D772C" w14:textId="77777777" w:rsidTr="00CF7C2C">
        <w:tc>
          <w:tcPr>
            <w:tcW w:w="979" w:type="pct"/>
          </w:tcPr>
          <w:p w14:paraId="34349C01" w14:textId="77777777" w:rsidR="00304CE9" w:rsidRDefault="004D5CE0" w:rsidP="007F6E5D">
            <w:pPr>
              <w:pStyle w:val="TableText"/>
            </w:pPr>
            <w:r>
              <w:t>RGMII_TX_D3</w:t>
            </w:r>
          </w:p>
        </w:tc>
        <w:tc>
          <w:tcPr>
            <w:tcW w:w="665" w:type="pct"/>
          </w:tcPr>
          <w:p w14:paraId="6151A10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109</w:t>
            </w:r>
          </w:p>
        </w:tc>
        <w:tc>
          <w:tcPr>
            <w:tcW w:w="471" w:type="pct"/>
          </w:tcPr>
          <w:p w14:paraId="139BCBD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5AE783F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1159" w:type="pct"/>
            <w:vAlign w:val="top"/>
          </w:tcPr>
          <w:p w14:paraId="7EBF8A6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7862000F" w14:textId="77777777" w:rsidTr="00CF7C2C">
        <w:tc>
          <w:tcPr>
            <w:tcW w:w="979" w:type="pct"/>
          </w:tcPr>
          <w:p w14:paraId="0C41A03D" w14:textId="77777777" w:rsidR="00304CE9" w:rsidRDefault="004D5CE0" w:rsidP="007F6E5D">
            <w:pPr>
              <w:pStyle w:val="TableText"/>
            </w:pPr>
            <w:r>
              <w:t>RGMII_TX_CLK</w:t>
            </w:r>
          </w:p>
        </w:tc>
        <w:tc>
          <w:tcPr>
            <w:tcW w:w="665" w:type="pct"/>
          </w:tcPr>
          <w:p w14:paraId="4CAD020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110</w:t>
            </w:r>
          </w:p>
        </w:tc>
        <w:tc>
          <w:tcPr>
            <w:tcW w:w="471" w:type="pct"/>
          </w:tcPr>
          <w:p w14:paraId="243487E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0E4ED1A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</w:t>
            </w:r>
            <w:r>
              <w:t>时钟</w:t>
            </w:r>
          </w:p>
        </w:tc>
        <w:tc>
          <w:tcPr>
            <w:tcW w:w="1159" w:type="pct"/>
            <w:vAlign w:val="top"/>
          </w:tcPr>
          <w:p w14:paraId="00CDF5F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58B04FBD" w14:textId="77777777" w:rsidTr="00CF7C2C">
        <w:tc>
          <w:tcPr>
            <w:tcW w:w="979" w:type="pct"/>
          </w:tcPr>
          <w:p w14:paraId="62A93EE7" w14:textId="77777777" w:rsidR="00304CE9" w:rsidRDefault="004D5CE0" w:rsidP="007F6E5D">
            <w:pPr>
              <w:pStyle w:val="TableText"/>
            </w:pPr>
            <w:r>
              <w:t>RGMII_TX_EN</w:t>
            </w:r>
          </w:p>
        </w:tc>
        <w:tc>
          <w:tcPr>
            <w:tcW w:w="665" w:type="pct"/>
          </w:tcPr>
          <w:p w14:paraId="11DF084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13</w:t>
            </w:r>
          </w:p>
        </w:tc>
        <w:tc>
          <w:tcPr>
            <w:tcW w:w="471" w:type="pct"/>
          </w:tcPr>
          <w:p w14:paraId="344C3B0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6B81ECE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发送数据</w:t>
            </w:r>
            <w:r>
              <w:t>使能</w:t>
            </w:r>
          </w:p>
        </w:tc>
        <w:tc>
          <w:tcPr>
            <w:tcW w:w="1159" w:type="pct"/>
          </w:tcPr>
          <w:p w14:paraId="72699CC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304CE9" w14:paraId="743C1593" w14:textId="77777777" w:rsidTr="00CF7C2C">
        <w:tc>
          <w:tcPr>
            <w:tcW w:w="979" w:type="pct"/>
          </w:tcPr>
          <w:p w14:paraId="7EEFF094" w14:textId="77777777" w:rsidR="00304CE9" w:rsidRDefault="004D5CE0" w:rsidP="007F6E5D">
            <w:pPr>
              <w:pStyle w:val="TableText"/>
            </w:pPr>
            <w:r>
              <w:t>ETH_INT_N</w:t>
            </w:r>
          </w:p>
        </w:tc>
        <w:tc>
          <w:tcPr>
            <w:tcW w:w="665" w:type="pct"/>
          </w:tcPr>
          <w:p w14:paraId="55ED65A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25</w:t>
            </w:r>
          </w:p>
        </w:tc>
        <w:tc>
          <w:tcPr>
            <w:tcW w:w="471" w:type="pct"/>
          </w:tcPr>
          <w:p w14:paraId="0F62D79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I</w:t>
            </w:r>
          </w:p>
        </w:tc>
        <w:tc>
          <w:tcPr>
            <w:tcW w:w="1726" w:type="pct"/>
          </w:tcPr>
          <w:p w14:paraId="5DF5C71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中断信号输入</w:t>
            </w:r>
          </w:p>
        </w:tc>
        <w:tc>
          <w:tcPr>
            <w:tcW w:w="1159" w:type="pct"/>
            <w:vAlign w:val="top"/>
          </w:tcPr>
          <w:p w14:paraId="38E2EA1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24500E" w14:paraId="6EFF5149" w14:textId="77777777" w:rsidTr="00CF7C2C">
        <w:tc>
          <w:tcPr>
            <w:tcW w:w="979" w:type="pct"/>
          </w:tcPr>
          <w:p w14:paraId="70158F8A" w14:textId="77777777" w:rsidR="00477CB8" w:rsidRDefault="0024500E" w:rsidP="0024500E">
            <w:pPr>
              <w:pStyle w:val="TableText"/>
            </w:pPr>
            <w:r>
              <w:t>WAKE_ON_WIRELESS/</w:t>
            </w:r>
          </w:p>
          <w:p w14:paraId="4014ADB3" w14:textId="0630835E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ETH_RST_N</w:t>
            </w:r>
          </w:p>
        </w:tc>
        <w:tc>
          <w:tcPr>
            <w:tcW w:w="665" w:type="pct"/>
          </w:tcPr>
          <w:p w14:paraId="74588B42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60</w:t>
            </w:r>
          </w:p>
        </w:tc>
        <w:tc>
          <w:tcPr>
            <w:tcW w:w="471" w:type="pct"/>
          </w:tcPr>
          <w:p w14:paraId="03E35E03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726" w:type="pct"/>
          </w:tcPr>
          <w:p w14:paraId="449A5675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复位信号</w:t>
            </w:r>
            <w:r>
              <w:t>输出</w:t>
            </w:r>
          </w:p>
        </w:tc>
        <w:tc>
          <w:tcPr>
            <w:tcW w:w="1159" w:type="pct"/>
            <w:vAlign w:val="top"/>
          </w:tcPr>
          <w:p w14:paraId="6FF39746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24500E" w14:paraId="5005DB5B" w14:textId="77777777" w:rsidTr="00CF7C2C">
        <w:tc>
          <w:tcPr>
            <w:tcW w:w="979" w:type="pct"/>
          </w:tcPr>
          <w:p w14:paraId="0E2C65B9" w14:textId="77777777" w:rsidR="00477CB8" w:rsidRDefault="0024500E" w:rsidP="0024500E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WLAN_PWR_EN/</w:t>
            </w:r>
          </w:p>
          <w:p w14:paraId="53DE5D45" w14:textId="58472300" w:rsidR="0024500E" w:rsidRDefault="0024500E" w:rsidP="0024500E">
            <w:pPr>
              <w:pStyle w:val="TableText"/>
            </w:pPr>
            <w:r w:rsidRPr="00052679">
              <w:rPr>
                <w:rFonts w:hint="eastAsia"/>
                <w:lang w:val="de-DE"/>
              </w:rPr>
              <w:t>ETH_PWR_EN</w:t>
            </w:r>
          </w:p>
        </w:tc>
        <w:tc>
          <w:tcPr>
            <w:tcW w:w="665" w:type="pct"/>
          </w:tcPr>
          <w:p w14:paraId="14AD14BC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63</w:t>
            </w:r>
          </w:p>
        </w:tc>
        <w:tc>
          <w:tcPr>
            <w:tcW w:w="471" w:type="pct"/>
          </w:tcPr>
          <w:p w14:paraId="4F011CA7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</w:t>
            </w:r>
          </w:p>
        </w:tc>
        <w:tc>
          <w:tcPr>
            <w:tcW w:w="1726" w:type="pct"/>
          </w:tcPr>
          <w:p w14:paraId="78B520E2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外部</w:t>
            </w:r>
            <w:r>
              <w:rPr>
                <w:rFonts w:hint="eastAsia"/>
              </w:rPr>
              <w:t>PHY</w:t>
            </w:r>
            <w:r>
              <w:rPr>
                <w:rFonts w:hint="eastAsia"/>
              </w:rPr>
              <w:t>芯片</w:t>
            </w:r>
            <w:r>
              <w:t>供电</w:t>
            </w:r>
            <w:r>
              <w:rPr>
                <w:rFonts w:hint="eastAsia"/>
              </w:rPr>
              <w:t>电源使能控制</w:t>
            </w:r>
          </w:p>
        </w:tc>
        <w:tc>
          <w:tcPr>
            <w:tcW w:w="1159" w:type="pct"/>
            <w:vAlign w:val="top"/>
          </w:tcPr>
          <w:p w14:paraId="57BB85B8" w14:textId="77777777" w:rsidR="0024500E" w:rsidRDefault="0024500E" w:rsidP="0024500E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0BBD0109" w14:textId="77777777" w:rsidR="00304CE9" w:rsidRDefault="00304CE9">
      <w:pPr>
        <w:pStyle w:val="afc"/>
        <w:ind w:firstLineChars="0" w:firstLine="0"/>
      </w:pPr>
    </w:p>
    <w:p w14:paraId="6CDD7AFA" w14:textId="79BB2894" w:rsidR="00304CE9" w:rsidRDefault="00000000" w:rsidP="00CF7C2C">
      <w:pPr>
        <w:pStyle w:val="afc"/>
      </w:pPr>
      <w:sdt>
        <w:sdtPr>
          <w:rPr>
            <w:rFonts w:hint="eastAsia"/>
          </w:rPr>
          <w:alias w:val="关键词"/>
          <w:id w:val="-1202627363"/>
          <w:placeholder>
            <w:docPart w:val="938043D6B9E4478791B44D8216D2517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提供的</w:t>
      </w:r>
      <w:r w:rsidR="004D5CE0">
        <w:t>RMII</w:t>
      </w:r>
      <w:r w:rsidR="004D5CE0">
        <w:rPr>
          <w:rFonts w:hint="eastAsia"/>
        </w:rPr>
        <w:t>/RGMII</w:t>
      </w:r>
      <w:r w:rsidR="004D5CE0">
        <w:rPr>
          <w:rFonts w:hint="eastAsia"/>
        </w:rPr>
        <w:t>复用接口用于以太网连接，仅</w:t>
      </w:r>
      <w:r w:rsidR="004D5CE0">
        <w:t>支持</w:t>
      </w:r>
      <w:r w:rsidR="004D5CE0">
        <w:rPr>
          <w:rFonts w:hint="eastAsia"/>
        </w:rPr>
        <w:t>1.8</w:t>
      </w:r>
      <w:r w:rsidR="00A475D4">
        <w:t>V</w:t>
      </w:r>
      <w:r w:rsidR="00A475D4">
        <w:rPr>
          <w:rFonts w:hint="eastAsia"/>
        </w:rPr>
        <w:t>电平</w:t>
      </w:r>
      <w:r w:rsidR="004D5CE0">
        <w:rPr>
          <w:rFonts w:hint="eastAsia"/>
        </w:rPr>
        <w:t>，下图为</w:t>
      </w:r>
      <w:r w:rsidR="00A9264C">
        <w:rPr>
          <w:rFonts w:hint="eastAsia"/>
        </w:rPr>
        <w:t>连接</w:t>
      </w:r>
      <w:r w:rsidR="00A9264C">
        <w:t>示意</w:t>
      </w:r>
      <w:r w:rsidR="00660B3E">
        <w:rPr>
          <w:rFonts w:hint="eastAsia"/>
        </w:rPr>
        <w:t>图</w:t>
      </w:r>
      <w:r w:rsidR="004D5CE0">
        <w:rPr>
          <w:rFonts w:hint="eastAsia"/>
        </w:rPr>
        <w:t>。</w:t>
      </w:r>
    </w:p>
    <w:p w14:paraId="07C3B851" w14:textId="498FE900" w:rsidR="00304CE9" w:rsidRDefault="004D5CE0">
      <w:pPr>
        <w:pStyle w:val="FigureDescription"/>
      </w:pPr>
      <w:bookmarkStart w:id="200" w:name="_Toc519690855"/>
      <w:bookmarkStart w:id="201" w:name="_Toc139025518"/>
      <w:r>
        <w:rPr>
          <w:rFonts w:hint="eastAsia"/>
        </w:rPr>
        <w:t>R</w:t>
      </w:r>
      <w:r w:rsidR="00CE13AA">
        <w:t>G</w:t>
      </w:r>
      <w:r>
        <w:rPr>
          <w:rFonts w:hint="eastAsia"/>
        </w:rPr>
        <w:t>MII</w:t>
      </w:r>
      <w:r>
        <w:rPr>
          <w:rFonts w:hint="eastAsia"/>
        </w:rPr>
        <w:t>接口</w:t>
      </w:r>
      <w:bookmarkEnd w:id="200"/>
      <w:r w:rsidR="00CE13AA">
        <w:rPr>
          <w:rFonts w:hint="eastAsia"/>
        </w:rPr>
        <w:t>连接示意</w:t>
      </w:r>
      <w:r w:rsidR="00CE13AA">
        <w:t>图</w:t>
      </w:r>
      <w:bookmarkEnd w:id="201"/>
    </w:p>
    <w:p w14:paraId="7A82B9B0" w14:textId="458F763E" w:rsidR="00304CE9" w:rsidRDefault="00A73D52" w:rsidP="00CF7C2C">
      <w:pPr>
        <w:pStyle w:val="Figure"/>
      </w:pPr>
      <w:r>
        <w:rPr>
          <w:noProof/>
        </w:rPr>
        <w:drawing>
          <wp:inline distT="0" distB="0" distL="0" distR="0" wp14:anchorId="2BB807C2" wp14:editId="056A5E41">
            <wp:extent cx="3361298" cy="1836000"/>
            <wp:effectExtent l="0" t="0" r="0" b="0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1298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DC72" w14:textId="25A7966C" w:rsidR="006B7336" w:rsidRDefault="00DC5A38" w:rsidP="0000668F">
      <w:pPr>
        <w:pStyle w:val="FigureDescription"/>
      </w:pPr>
      <w:bookmarkStart w:id="202" w:name="_Toc139025519"/>
      <w:r>
        <w:rPr>
          <w:rFonts w:hint="eastAsia"/>
        </w:rPr>
        <w:t>RMII</w:t>
      </w:r>
      <w:r>
        <w:rPr>
          <w:rFonts w:hint="eastAsia"/>
        </w:rPr>
        <w:t>接口连接示意</w:t>
      </w:r>
      <w:r>
        <w:t>图</w:t>
      </w:r>
      <w:bookmarkEnd w:id="202"/>
    </w:p>
    <w:p w14:paraId="29427FE2" w14:textId="37A52432" w:rsidR="00175F52" w:rsidRDefault="007B5869" w:rsidP="00175F52">
      <w:pPr>
        <w:pStyle w:val="Figure"/>
      </w:pPr>
      <w:r>
        <w:rPr>
          <w:noProof/>
        </w:rPr>
        <w:drawing>
          <wp:inline distT="0" distB="0" distL="0" distR="0" wp14:anchorId="556A6B2E" wp14:editId="36DC0A60">
            <wp:extent cx="3363431" cy="18000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34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1818" w14:textId="77777777" w:rsidR="002F7D58" w:rsidRPr="002F7D58" w:rsidRDefault="002F7D58" w:rsidP="002F7D58">
      <w:pPr>
        <w:pStyle w:val="afc"/>
        <w:rPr>
          <w:rFonts w:hint="eastAsia"/>
        </w:rPr>
      </w:pPr>
    </w:p>
    <w:p w14:paraId="041A92F9" w14:textId="77777777" w:rsidR="00304CE9" w:rsidRDefault="004D5CE0" w:rsidP="00CF7C2C">
      <w:pPr>
        <w:pStyle w:val="afc"/>
      </w:pPr>
      <w:r>
        <w:rPr>
          <w:rFonts w:hint="eastAsia"/>
        </w:rPr>
        <w:lastRenderedPageBreak/>
        <w:t>原理图设计注意事项：</w:t>
      </w:r>
    </w:p>
    <w:p w14:paraId="0A84FBA7" w14:textId="77777777" w:rsidR="00304CE9" w:rsidRDefault="004D5CE0" w:rsidP="002F7D58">
      <w:pPr>
        <w:pStyle w:val="ItemList"/>
      </w:pPr>
      <w:r>
        <w:t>RGMII/R</w:t>
      </w:r>
      <w:r>
        <w:rPr>
          <w:rFonts w:hint="eastAsia"/>
        </w:rPr>
        <w:t>MII</w:t>
      </w:r>
      <w:r>
        <w:rPr>
          <w:rFonts w:hint="eastAsia"/>
        </w:rPr>
        <w:t>连接请注意连线的对应关系，</w:t>
      </w:r>
      <w:r>
        <w:t>具体请详细阅读</w:t>
      </w:r>
      <w:r>
        <w:rPr>
          <w:rFonts w:hint="eastAsia"/>
        </w:rPr>
        <w:t>PHY</w:t>
      </w:r>
      <w:r>
        <w:rPr>
          <w:rFonts w:hint="eastAsia"/>
        </w:rPr>
        <w:t>芯片</w:t>
      </w:r>
      <w:r>
        <w:t>手册</w:t>
      </w:r>
      <w:r>
        <w:rPr>
          <w:rFonts w:hint="eastAsia"/>
        </w:rPr>
        <w:t>。</w:t>
      </w:r>
    </w:p>
    <w:p w14:paraId="08E9C7CC" w14:textId="77777777" w:rsidR="00304CE9" w:rsidRDefault="004D5CE0" w:rsidP="00CF7C2C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2F876EE6" w14:textId="42B07C38" w:rsidR="00304CE9" w:rsidRDefault="00D8044E" w:rsidP="002F7D58">
      <w:pPr>
        <w:pStyle w:val="ItemList"/>
      </w:pPr>
      <w:r>
        <w:t>RGMII/R</w:t>
      </w:r>
      <w:r>
        <w:rPr>
          <w:rFonts w:hint="eastAsia"/>
        </w:rPr>
        <w:t>MII</w:t>
      </w:r>
      <w:r w:rsidR="004D5CE0">
        <w:rPr>
          <w:rFonts w:hint="eastAsia"/>
        </w:rPr>
        <w:t>走线需做等长控制</w:t>
      </w:r>
      <w:r w:rsidR="00DB432B">
        <w:rPr>
          <w:rFonts w:hint="eastAsia"/>
        </w:rPr>
        <w:t>，单端</w:t>
      </w:r>
      <w:r w:rsidR="00DB432B">
        <w:t>阻抗</w:t>
      </w:r>
      <w:r w:rsidR="00DB432B">
        <w:rPr>
          <w:rFonts w:hint="eastAsia"/>
        </w:rPr>
        <w:t>控制</w:t>
      </w:r>
      <w:r w:rsidR="00DB432B">
        <w:rPr>
          <w:rFonts w:hint="eastAsia"/>
        </w:rPr>
        <w:t>50</w:t>
      </w:r>
      <w:r w:rsidR="00DB432B">
        <w:t>Ω</w:t>
      </w:r>
      <w:r w:rsidR="004D5CE0">
        <w:rPr>
          <w:rFonts w:hint="eastAsia"/>
        </w:rPr>
        <w:t>。</w:t>
      </w:r>
      <w:r w:rsidR="00DB432B">
        <w:rPr>
          <w:rFonts w:hint="eastAsia"/>
        </w:rPr>
        <w:t>建议在内层</w:t>
      </w:r>
      <w:r w:rsidR="00DB432B">
        <w:t>走线并</w:t>
      </w:r>
      <w:r w:rsidR="00DB432B">
        <w:rPr>
          <w:rFonts w:hint="eastAsia"/>
        </w:rPr>
        <w:t>立体</w:t>
      </w:r>
      <w:r w:rsidR="00DB432B">
        <w:t>包地</w:t>
      </w:r>
      <w:r w:rsidR="00DB432B">
        <w:rPr>
          <w:rFonts w:hint="eastAsia"/>
        </w:rPr>
        <w:t>与其他信号线隔离。远离</w:t>
      </w:r>
      <w:r w:rsidR="00DB432B">
        <w:t>晶体</w:t>
      </w:r>
      <w:r w:rsidR="00DB432B">
        <w:rPr>
          <w:rFonts w:hint="eastAsia"/>
        </w:rPr>
        <w:t>走线</w:t>
      </w:r>
      <w:r w:rsidR="00DB432B">
        <w:t>，射频信号</w:t>
      </w:r>
      <w:r w:rsidR="00DB432B">
        <w:rPr>
          <w:rFonts w:hint="eastAsia"/>
        </w:rPr>
        <w:t>走线</w:t>
      </w:r>
      <w:r w:rsidR="00DB432B">
        <w:t>等</w:t>
      </w:r>
      <w:r w:rsidR="00DB432B">
        <w:rPr>
          <w:rFonts w:hint="eastAsia"/>
        </w:rPr>
        <w:t>。</w:t>
      </w:r>
    </w:p>
    <w:p w14:paraId="79B641D9" w14:textId="77777777" w:rsidR="00304CE9" w:rsidRDefault="004D5CE0" w:rsidP="00CF7C2C">
      <w:pPr>
        <w:pStyle w:val="BlockLabel"/>
      </w:pPr>
      <w:r>
        <w:rPr>
          <w:rFonts w:hint="eastAsia"/>
        </w:rPr>
        <w:t>MDIO</w:t>
      </w:r>
      <w:r>
        <w:rPr>
          <w:rFonts w:hint="eastAsia"/>
        </w:rPr>
        <w:t>与</w:t>
      </w:r>
      <w:r>
        <w:rPr>
          <w:rFonts w:hint="eastAsia"/>
        </w:rPr>
        <w:t>PHY</w:t>
      </w:r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765"/>
        <w:gridCol w:w="1329"/>
        <w:gridCol w:w="887"/>
        <w:gridCol w:w="2398"/>
        <w:gridCol w:w="3033"/>
      </w:tblGrid>
      <w:tr w:rsidR="00304CE9" w14:paraId="281B85AF" w14:textId="77777777" w:rsidTr="002F7D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5" w:type="dxa"/>
          </w:tcPr>
          <w:p w14:paraId="600908E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329" w:type="dxa"/>
          </w:tcPr>
          <w:p w14:paraId="55A8904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887" w:type="dxa"/>
          </w:tcPr>
          <w:p w14:paraId="3EB35992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398" w:type="dxa"/>
          </w:tcPr>
          <w:p w14:paraId="017FF9D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3033" w:type="dxa"/>
          </w:tcPr>
          <w:p w14:paraId="25A0E26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617AF69B" w14:textId="77777777" w:rsidTr="002F7D58">
        <w:tc>
          <w:tcPr>
            <w:tcW w:w="1765" w:type="dxa"/>
          </w:tcPr>
          <w:p w14:paraId="42E442E2" w14:textId="77777777" w:rsidR="00304CE9" w:rsidRDefault="004D5CE0" w:rsidP="007F6E5D">
            <w:pPr>
              <w:pStyle w:val="TableText"/>
            </w:pPr>
            <w:r>
              <w:t>MDIO_CLK</w:t>
            </w:r>
          </w:p>
        </w:tc>
        <w:tc>
          <w:tcPr>
            <w:tcW w:w="1329" w:type="dxa"/>
          </w:tcPr>
          <w:p w14:paraId="49E6B20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22</w:t>
            </w:r>
          </w:p>
        </w:tc>
        <w:tc>
          <w:tcPr>
            <w:tcW w:w="887" w:type="dxa"/>
          </w:tcPr>
          <w:p w14:paraId="32498C1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398" w:type="dxa"/>
          </w:tcPr>
          <w:p w14:paraId="4A8F3ED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MDIO</w:t>
            </w:r>
            <w:r>
              <w:t>时钟</w:t>
            </w:r>
          </w:p>
        </w:tc>
        <w:tc>
          <w:tcPr>
            <w:tcW w:w="3033" w:type="dxa"/>
          </w:tcPr>
          <w:p w14:paraId="746BAA8E" w14:textId="77777777" w:rsidR="00304CE9" w:rsidRDefault="004D5CE0" w:rsidP="007F6E5D">
            <w:pPr>
              <w:pStyle w:val="TableText"/>
            </w:pPr>
            <w:r>
              <w:t>-</w:t>
            </w:r>
          </w:p>
        </w:tc>
      </w:tr>
      <w:tr w:rsidR="00304CE9" w14:paraId="6A633856" w14:textId="77777777" w:rsidTr="002F7D58">
        <w:tc>
          <w:tcPr>
            <w:tcW w:w="1765" w:type="dxa"/>
          </w:tcPr>
          <w:p w14:paraId="45537D3D" w14:textId="77777777" w:rsidR="00304CE9" w:rsidRDefault="004D5CE0" w:rsidP="007F6E5D">
            <w:pPr>
              <w:pStyle w:val="TableText"/>
            </w:pPr>
            <w:r>
              <w:t>MDIO_DATA</w:t>
            </w:r>
          </w:p>
        </w:tc>
        <w:tc>
          <w:tcPr>
            <w:tcW w:w="1329" w:type="dxa"/>
          </w:tcPr>
          <w:p w14:paraId="2EF85A5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23</w:t>
            </w:r>
          </w:p>
        </w:tc>
        <w:tc>
          <w:tcPr>
            <w:tcW w:w="887" w:type="dxa"/>
          </w:tcPr>
          <w:p w14:paraId="08AE728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398" w:type="dxa"/>
          </w:tcPr>
          <w:p w14:paraId="276C845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MDIO</w:t>
            </w:r>
            <w:r>
              <w:rPr>
                <w:rFonts w:hint="eastAsia"/>
              </w:rPr>
              <w:t>数据</w:t>
            </w:r>
          </w:p>
        </w:tc>
        <w:tc>
          <w:tcPr>
            <w:tcW w:w="3033" w:type="dxa"/>
          </w:tcPr>
          <w:p w14:paraId="091E4C56" w14:textId="37713895" w:rsidR="00304CE9" w:rsidRDefault="00C05E39" w:rsidP="007F6E5D">
            <w:pPr>
              <w:pStyle w:val="TableText"/>
            </w:pPr>
            <w:r>
              <w:rPr>
                <w:rFonts w:hint="eastAsia"/>
              </w:rPr>
              <w:t>需要</w:t>
            </w:r>
            <w:r>
              <w:t>外部</w:t>
            </w:r>
            <w:r w:rsidR="00C161A2">
              <w:rPr>
                <w:rFonts w:hint="eastAsia"/>
              </w:rPr>
              <w:t>接</w:t>
            </w:r>
            <w:r w:rsidR="004D5CE0">
              <w:rPr>
                <w:rFonts w:hint="eastAsia"/>
              </w:rPr>
              <w:t>4.7k</w:t>
            </w:r>
            <w:r w:rsidR="004D5CE0">
              <w:t>Ω</w:t>
            </w:r>
            <w:r w:rsidR="004D5CE0">
              <w:rPr>
                <w:rFonts w:hint="eastAsia"/>
              </w:rPr>
              <w:t>上</w:t>
            </w:r>
            <w:r w:rsidR="004D5CE0">
              <w:t>拉电阻</w:t>
            </w:r>
            <w:r w:rsidR="004D5CE0">
              <w:rPr>
                <w:rFonts w:hint="eastAsia"/>
              </w:rPr>
              <w:t>。</w:t>
            </w:r>
          </w:p>
        </w:tc>
      </w:tr>
    </w:tbl>
    <w:p w14:paraId="7B7524D0" w14:textId="77777777" w:rsidR="00304CE9" w:rsidRDefault="00304CE9">
      <w:pPr>
        <w:pStyle w:val="afc"/>
      </w:pPr>
    </w:p>
    <w:p w14:paraId="58123D24" w14:textId="77777777" w:rsidR="00304CE9" w:rsidRDefault="004D5CE0" w:rsidP="00CF7C2C">
      <w:pPr>
        <w:pStyle w:val="afc"/>
      </w:pPr>
      <w:r>
        <w:rPr>
          <w:rFonts w:hint="eastAsia"/>
        </w:rPr>
        <w:t>MDIO</w:t>
      </w:r>
      <w:r>
        <w:rPr>
          <w:rFonts w:hint="eastAsia"/>
        </w:rPr>
        <w:t>与</w:t>
      </w:r>
      <w:r>
        <w:rPr>
          <w:rFonts w:hint="eastAsia"/>
        </w:rPr>
        <w:t>PHY</w:t>
      </w:r>
      <w:r>
        <w:rPr>
          <w:rFonts w:hint="eastAsia"/>
        </w:rPr>
        <w:t>芯片参考设计如下图所示。</w:t>
      </w:r>
    </w:p>
    <w:p w14:paraId="4EC07867" w14:textId="77777777" w:rsidR="00304CE9" w:rsidRDefault="004D5CE0">
      <w:pPr>
        <w:pStyle w:val="FigureDescription"/>
      </w:pPr>
      <w:bookmarkStart w:id="203" w:name="_Toc519690856"/>
      <w:bookmarkStart w:id="204" w:name="_Toc139025520"/>
      <w:r>
        <w:rPr>
          <w:rFonts w:hint="eastAsia"/>
        </w:rPr>
        <w:t>MDIO</w:t>
      </w:r>
      <w:r>
        <w:rPr>
          <w:rFonts w:hint="eastAsia"/>
        </w:rPr>
        <w:t>与</w:t>
      </w:r>
      <w:r>
        <w:rPr>
          <w:rFonts w:hint="eastAsia"/>
        </w:rPr>
        <w:t>PHY</w:t>
      </w:r>
      <w:r>
        <w:rPr>
          <w:rFonts w:hint="eastAsia"/>
        </w:rPr>
        <w:t>芯片参考设计</w:t>
      </w:r>
      <w:bookmarkEnd w:id="203"/>
      <w:bookmarkEnd w:id="204"/>
    </w:p>
    <w:p w14:paraId="48D7D797" w14:textId="3E2C1EB5" w:rsidR="00304CE9" w:rsidRDefault="00734E6B" w:rsidP="00CF7C2C">
      <w:pPr>
        <w:pStyle w:val="Figure"/>
      </w:pPr>
      <w:r>
        <w:rPr>
          <w:noProof/>
        </w:rPr>
        <w:drawing>
          <wp:inline distT="0" distB="0" distL="0" distR="0" wp14:anchorId="3DA2DDF2" wp14:editId="5BF39091">
            <wp:extent cx="2879266" cy="1800000"/>
            <wp:effectExtent l="0" t="0" r="0" b="0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926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A356" w14:textId="77777777" w:rsidR="00304CE9" w:rsidRDefault="00304CE9">
      <w:pPr>
        <w:pStyle w:val="afc"/>
      </w:pPr>
    </w:p>
    <w:p w14:paraId="16683CFC" w14:textId="1315977F" w:rsidR="00304CE9" w:rsidRDefault="004D5CE0">
      <w:pPr>
        <w:pStyle w:val="31"/>
      </w:pPr>
      <w:bookmarkStart w:id="205" w:name="_Toc519690673"/>
      <w:bookmarkStart w:id="206" w:name="_Toc139025579"/>
      <w:r>
        <w:rPr>
          <w:rFonts w:hint="eastAsia"/>
        </w:rPr>
        <w:t>WLAN</w:t>
      </w:r>
      <w:bookmarkEnd w:id="206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2552"/>
        <w:gridCol w:w="1134"/>
        <w:gridCol w:w="567"/>
        <w:gridCol w:w="2693"/>
        <w:gridCol w:w="2466"/>
      </w:tblGrid>
      <w:tr w:rsidR="00304CE9" w14:paraId="4732C165" w14:textId="77777777" w:rsidTr="006B73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52" w:type="dxa"/>
          </w:tcPr>
          <w:p w14:paraId="37F8402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134" w:type="dxa"/>
          </w:tcPr>
          <w:p w14:paraId="49C2EAC5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567" w:type="dxa"/>
          </w:tcPr>
          <w:p w14:paraId="55B55B09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693" w:type="dxa"/>
          </w:tcPr>
          <w:p w14:paraId="29724F7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2466" w:type="dxa"/>
          </w:tcPr>
          <w:p w14:paraId="215EA6D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0D5D7336" w14:textId="77777777" w:rsidTr="006B7336">
        <w:tc>
          <w:tcPr>
            <w:tcW w:w="2552" w:type="dxa"/>
          </w:tcPr>
          <w:p w14:paraId="01322A3E" w14:textId="77777777" w:rsidR="00304CE9" w:rsidRDefault="004D5CE0" w:rsidP="007F6E5D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_CMD</w:t>
            </w:r>
          </w:p>
        </w:tc>
        <w:tc>
          <w:tcPr>
            <w:tcW w:w="1134" w:type="dxa"/>
          </w:tcPr>
          <w:p w14:paraId="7C8B4B3C" w14:textId="77777777" w:rsidR="00304CE9" w:rsidRDefault="004D5CE0" w:rsidP="007F6E5D">
            <w:pPr>
              <w:pStyle w:val="TableText"/>
            </w:pPr>
            <w:r>
              <w:t>54</w:t>
            </w:r>
          </w:p>
        </w:tc>
        <w:tc>
          <w:tcPr>
            <w:tcW w:w="567" w:type="dxa"/>
          </w:tcPr>
          <w:p w14:paraId="06D23E4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93" w:type="dxa"/>
          </w:tcPr>
          <w:p w14:paraId="4AABE40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命令控制</w:t>
            </w:r>
          </w:p>
        </w:tc>
        <w:tc>
          <w:tcPr>
            <w:tcW w:w="2466" w:type="dxa"/>
          </w:tcPr>
          <w:p w14:paraId="3F572619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3F78EEA0" w14:textId="77777777" w:rsidTr="006B7336">
        <w:tc>
          <w:tcPr>
            <w:tcW w:w="2552" w:type="dxa"/>
          </w:tcPr>
          <w:p w14:paraId="5519A832" w14:textId="77777777" w:rsidR="00304CE9" w:rsidRDefault="004D5CE0" w:rsidP="007F6E5D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_CLK</w:t>
            </w:r>
          </w:p>
        </w:tc>
        <w:tc>
          <w:tcPr>
            <w:tcW w:w="1134" w:type="dxa"/>
          </w:tcPr>
          <w:p w14:paraId="54566E3D" w14:textId="77777777" w:rsidR="00304CE9" w:rsidRDefault="004D5CE0" w:rsidP="007F6E5D">
            <w:pPr>
              <w:pStyle w:val="TableText"/>
            </w:pPr>
            <w:r>
              <w:t>55</w:t>
            </w:r>
          </w:p>
        </w:tc>
        <w:tc>
          <w:tcPr>
            <w:tcW w:w="567" w:type="dxa"/>
          </w:tcPr>
          <w:p w14:paraId="12CFFF7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93" w:type="dxa"/>
          </w:tcPr>
          <w:p w14:paraId="508841E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时钟</w:t>
            </w:r>
          </w:p>
        </w:tc>
        <w:tc>
          <w:tcPr>
            <w:tcW w:w="2466" w:type="dxa"/>
          </w:tcPr>
          <w:p w14:paraId="16546A26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40E5AD6A" w14:textId="77777777" w:rsidTr="006B7336">
        <w:tc>
          <w:tcPr>
            <w:tcW w:w="2552" w:type="dxa"/>
          </w:tcPr>
          <w:p w14:paraId="1D673A28" w14:textId="77777777" w:rsidR="00304CE9" w:rsidRDefault="004D5CE0" w:rsidP="007F6E5D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_DATA0</w:t>
            </w:r>
          </w:p>
        </w:tc>
        <w:tc>
          <w:tcPr>
            <w:tcW w:w="1134" w:type="dxa"/>
          </w:tcPr>
          <w:p w14:paraId="1C2ED5B1" w14:textId="77777777" w:rsidR="00304CE9" w:rsidRDefault="004D5CE0" w:rsidP="007F6E5D">
            <w:pPr>
              <w:pStyle w:val="TableText"/>
            </w:pPr>
            <w:r>
              <w:t>56</w:t>
            </w:r>
          </w:p>
        </w:tc>
        <w:tc>
          <w:tcPr>
            <w:tcW w:w="567" w:type="dxa"/>
          </w:tcPr>
          <w:p w14:paraId="4BC8B3E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93" w:type="dxa"/>
          </w:tcPr>
          <w:p w14:paraId="6DA98AA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0</w:t>
            </w:r>
          </w:p>
        </w:tc>
        <w:tc>
          <w:tcPr>
            <w:tcW w:w="2466" w:type="dxa"/>
          </w:tcPr>
          <w:p w14:paraId="1C388F7F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4265A342" w14:textId="77777777" w:rsidTr="006B7336">
        <w:tc>
          <w:tcPr>
            <w:tcW w:w="2552" w:type="dxa"/>
          </w:tcPr>
          <w:p w14:paraId="463A90C7" w14:textId="77777777" w:rsidR="00304CE9" w:rsidRDefault="004D5CE0" w:rsidP="007F6E5D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_DATA1</w:t>
            </w:r>
          </w:p>
        </w:tc>
        <w:tc>
          <w:tcPr>
            <w:tcW w:w="1134" w:type="dxa"/>
          </w:tcPr>
          <w:p w14:paraId="4FD0F0E4" w14:textId="77777777" w:rsidR="00304CE9" w:rsidRDefault="004D5CE0" w:rsidP="007F6E5D">
            <w:pPr>
              <w:pStyle w:val="TableText"/>
            </w:pPr>
            <w:r>
              <w:t>57</w:t>
            </w:r>
          </w:p>
        </w:tc>
        <w:tc>
          <w:tcPr>
            <w:tcW w:w="567" w:type="dxa"/>
          </w:tcPr>
          <w:p w14:paraId="1DB6496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93" w:type="dxa"/>
          </w:tcPr>
          <w:p w14:paraId="752B91F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1</w:t>
            </w:r>
          </w:p>
        </w:tc>
        <w:tc>
          <w:tcPr>
            <w:tcW w:w="2466" w:type="dxa"/>
          </w:tcPr>
          <w:p w14:paraId="238BB9DA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78F5340A" w14:textId="77777777" w:rsidTr="006B7336">
        <w:tc>
          <w:tcPr>
            <w:tcW w:w="2552" w:type="dxa"/>
          </w:tcPr>
          <w:p w14:paraId="5034E441" w14:textId="77777777" w:rsidR="00304CE9" w:rsidRDefault="004D5CE0" w:rsidP="007F6E5D">
            <w:pPr>
              <w:pStyle w:val="TableText"/>
            </w:pPr>
            <w:r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_DATA2</w:t>
            </w:r>
          </w:p>
        </w:tc>
        <w:tc>
          <w:tcPr>
            <w:tcW w:w="1134" w:type="dxa"/>
          </w:tcPr>
          <w:p w14:paraId="1825842E" w14:textId="77777777" w:rsidR="00304CE9" w:rsidRDefault="004D5CE0" w:rsidP="007F6E5D">
            <w:pPr>
              <w:pStyle w:val="TableText"/>
            </w:pPr>
            <w:r>
              <w:t>58</w:t>
            </w:r>
          </w:p>
        </w:tc>
        <w:tc>
          <w:tcPr>
            <w:tcW w:w="567" w:type="dxa"/>
          </w:tcPr>
          <w:p w14:paraId="724CA82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93" w:type="dxa"/>
          </w:tcPr>
          <w:p w14:paraId="01DB0EE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2</w:t>
            </w:r>
          </w:p>
        </w:tc>
        <w:tc>
          <w:tcPr>
            <w:tcW w:w="2466" w:type="dxa"/>
          </w:tcPr>
          <w:p w14:paraId="4BD657DA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2B0A6ED9" w14:textId="77777777" w:rsidTr="006B7336">
        <w:tc>
          <w:tcPr>
            <w:tcW w:w="2552" w:type="dxa"/>
          </w:tcPr>
          <w:p w14:paraId="71DA5F69" w14:textId="77777777" w:rsidR="00304CE9" w:rsidRDefault="004D5CE0" w:rsidP="007F6E5D">
            <w:pPr>
              <w:pStyle w:val="TableText"/>
            </w:pPr>
            <w:r>
              <w:lastRenderedPageBreak/>
              <w:t>WLAN_</w:t>
            </w:r>
            <w:r>
              <w:rPr>
                <w:rFonts w:hint="eastAsia"/>
              </w:rPr>
              <w:t>SD</w:t>
            </w:r>
            <w:r>
              <w:t>IO</w:t>
            </w:r>
            <w:r>
              <w:rPr>
                <w:rFonts w:hint="eastAsia"/>
              </w:rPr>
              <w:t>_DATA3</w:t>
            </w:r>
          </w:p>
        </w:tc>
        <w:tc>
          <w:tcPr>
            <w:tcW w:w="1134" w:type="dxa"/>
          </w:tcPr>
          <w:p w14:paraId="618B420B" w14:textId="77777777" w:rsidR="00304CE9" w:rsidRDefault="004D5CE0" w:rsidP="007F6E5D">
            <w:pPr>
              <w:pStyle w:val="TableText"/>
            </w:pPr>
            <w:r>
              <w:t>59</w:t>
            </w:r>
          </w:p>
        </w:tc>
        <w:tc>
          <w:tcPr>
            <w:tcW w:w="567" w:type="dxa"/>
          </w:tcPr>
          <w:p w14:paraId="3671866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</w:t>
            </w:r>
          </w:p>
        </w:tc>
        <w:tc>
          <w:tcPr>
            <w:tcW w:w="2693" w:type="dxa"/>
          </w:tcPr>
          <w:p w14:paraId="3C3EC2B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SDIO</w:t>
            </w:r>
            <w:r>
              <w:rPr>
                <w:rFonts w:hint="eastAsia"/>
              </w:rPr>
              <w:t>数据位</w:t>
            </w:r>
            <w:r>
              <w:rPr>
                <w:rFonts w:hint="eastAsia"/>
              </w:rPr>
              <w:t>3</w:t>
            </w:r>
          </w:p>
        </w:tc>
        <w:tc>
          <w:tcPr>
            <w:tcW w:w="2466" w:type="dxa"/>
          </w:tcPr>
          <w:p w14:paraId="4EBFB187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6ECE1209" w14:textId="77777777" w:rsidTr="006B7336">
        <w:tc>
          <w:tcPr>
            <w:tcW w:w="2552" w:type="dxa"/>
          </w:tcPr>
          <w:p w14:paraId="4A4B366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WAKE_ON_WIRELESS</w:t>
            </w:r>
          </w:p>
        </w:tc>
        <w:tc>
          <w:tcPr>
            <w:tcW w:w="1134" w:type="dxa"/>
          </w:tcPr>
          <w:p w14:paraId="4272D06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60</w:t>
            </w:r>
          </w:p>
        </w:tc>
        <w:tc>
          <w:tcPr>
            <w:tcW w:w="567" w:type="dxa"/>
          </w:tcPr>
          <w:p w14:paraId="49B1E81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93" w:type="dxa"/>
          </w:tcPr>
          <w:p w14:paraId="4921B10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唤醒控制脚</w:t>
            </w:r>
          </w:p>
        </w:tc>
        <w:tc>
          <w:tcPr>
            <w:tcW w:w="2466" w:type="dxa"/>
          </w:tcPr>
          <w:p w14:paraId="2C91C20C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0237E7AF" w14:textId="77777777" w:rsidTr="006B7336">
        <w:tc>
          <w:tcPr>
            <w:tcW w:w="2552" w:type="dxa"/>
          </w:tcPr>
          <w:p w14:paraId="7296CEA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WLAN_SLEEP_CLK</w:t>
            </w:r>
          </w:p>
        </w:tc>
        <w:tc>
          <w:tcPr>
            <w:tcW w:w="1134" w:type="dxa"/>
          </w:tcPr>
          <w:p w14:paraId="1E824EA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61</w:t>
            </w:r>
          </w:p>
        </w:tc>
        <w:tc>
          <w:tcPr>
            <w:tcW w:w="567" w:type="dxa"/>
          </w:tcPr>
          <w:p w14:paraId="08105E3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93" w:type="dxa"/>
          </w:tcPr>
          <w:p w14:paraId="76FB665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休眠时钟信号</w:t>
            </w:r>
          </w:p>
        </w:tc>
        <w:tc>
          <w:tcPr>
            <w:tcW w:w="2466" w:type="dxa"/>
          </w:tcPr>
          <w:p w14:paraId="25928CF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时钟</w:t>
            </w:r>
            <w:r>
              <w:t>频率：</w:t>
            </w:r>
            <w:r>
              <w:rPr>
                <w:rFonts w:hint="eastAsia"/>
              </w:rPr>
              <w:t>32</w:t>
            </w:r>
            <w:r>
              <w:t>KHz</w:t>
            </w:r>
            <w:r>
              <w:rPr>
                <w:rFonts w:hint="eastAsia"/>
              </w:rPr>
              <w:t>，不使用则悬空。</w:t>
            </w:r>
          </w:p>
        </w:tc>
      </w:tr>
      <w:tr w:rsidR="00304CE9" w14:paraId="16226487" w14:textId="77777777" w:rsidTr="006B7336">
        <w:tc>
          <w:tcPr>
            <w:tcW w:w="2552" w:type="dxa"/>
          </w:tcPr>
          <w:p w14:paraId="35BFDE4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WLAN_EN</w:t>
            </w:r>
          </w:p>
        </w:tc>
        <w:tc>
          <w:tcPr>
            <w:tcW w:w="1134" w:type="dxa"/>
          </w:tcPr>
          <w:p w14:paraId="1CBED1A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62</w:t>
            </w:r>
          </w:p>
        </w:tc>
        <w:tc>
          <w:tcPr>
            <w:tcW w:w="567" w:type="dxa"/>
          </w:tcPr>
          <w:p w14:paraId="5F7E340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93" w:type="dxa"/>
          </w:tcPr>
          <w:p w14:paraId="079E14F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使能控制</w:t>
            </w:r>
          </w:p>
        </w:tc>
        <w:tc>
          <w:tcPr>
            <w:tcW w:w="2466" w:type="dxa"/>
          </w:tcPr>
          <w:p w14:paraId="5697BC5F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  <w:tr w:rsidR="00304CE9" w14:paraId="07338785" w14:textId="77777777" w:rsidTr="006B7336">
        <w:tc>
          <w:tcPr>
            <w:tcW w:w="2552" w:type="dxa"/>
          </w:tcPr>
          <w:p w14:paraId="4077449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WLAN_PWR_EN</w:t>
            </w:r>
          </w:p>
        </w:tc>
        <w:tc>
          <w:tcPr>
            <w:tcW w:w="1134" w:type="dxa"/>
          </w:tcPr>
          <w:p w14:paraId="3A90365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63</w:t>
            </w:r>
          </w:p>
        </w:tc>
        <w:tc>
          <w:tcPr>
            <w:tcW w:w="567" w:type="dxa"/>
          </w:tcPr>
          <w:p w14:paraId="49828D3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2693" w:type="dxa"/>
          </w:tcPr>
          <w:p w14:paraId="307135E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外部电源使能控制</w:t>
            </w:r>
          </w:p>
        </w:tc>
        <w:tc>
          <w:tcPr>
            <w:tcW w:w="2466" w:type="dxa"/>
          </w:tcPr>
          <w:p w14:paraId="022CAE9E" w14:textId="77777777" w:rsidR="00304CE9" w:rsidRDefault="004D5CE0" w:rsidP="007F6E5D">
            <w:pPr>
              <w:pStyle w:val="TableText"/>
            </w:pPr>
            <w:r>
              <w:t>不用则悬空</w:t>
            </w:r>
            <w:r>
              <w:rPr>
                <w:rFonts w:hint="eastAsia"/>
              </w:rPr>
              <w:t>。</w:t>
            </w:r>
          </w:p>
        </w:tc>
      </w:tr>
    </w:tbl>
    <w:p w14:paraId="6EBD38BB" w14:textId="77777777" w:rsidR="002F7D58" w:rsidRDefault="002F7D58" w:rsidP="002F7D58">
      <w:pPr>
        <w:pStyle w:val="afc"/>
      </w:pPr>
    </w:p>
    <w:p w14:paraId="3865866F" w14:textId="70CC754F" w:rsidR="007A0FE8" w:rsidRDefault="001C4EE9" w:rsidP="007A0FE8">
      <w:pPr>
        <w:pStyle w:val="afc"/>
      </w:pPr>
      <w:r>
        <w:t>WLAN</w:t>
      </w:r>
      <w:r w:rsidR="007A0FE8">
        <w:rPr>
          <w:rFonts w:hint="eastAsia"/>
        </w:rPr>
        <w:t>接口，</w:t>
      </w:r>
      <w:r>
        <w:rPr>
          <w:rFonts w:hint="eastAsia"/>
        </w:rPr>
        <w:t>仅</w:t>
      </w:r>
      <w:r w:rsidR="007A0FE8">
        <w:rPr>
          <w:rFonts w:hint="eastAsia"/>
        </w:rPr>
        <w:t>支持</w:t>
      </w:r>
      <w:r w:rsidR="007A0FE8">
        <w:rPr>
          <w:rFonts w:hint="eastAsia"/>
        </w:rPr>
        <w:t>1.8</w:t>
      </w:r>
      <w:r>
        <w:t>V</w:t>
      </w:r>
      <w:r w:rsidR="007A0FE8">
        <w:t>电压</w:t>
      </w:r>
      <w:r w:rsidR="007A0FE8">
        <w:rPr>
          <w:rFonts w:hint="eastAsia"/>
        </w:rPr>
        <w:t>。接口特性如下</w:t>
      </w:r>
      <w:r w:rsidR="007A0FE8">
        <w:t>：</w:t>
      </w:r>
    </w:p>
    <w:p w14:paraId="29E3327B" w14:textId="4D840616" w:rsidR="007A0FE8" w:rsidRDefault="007A0FE8" w:rsidP="002F7D58">
      <w:pPr>
        <w:pStyle w:val="ItemList"/>
      </w:pPr>
      <w:r>
        <w:rPr>
          <w:rFonts w:hint="eastAsia"/>
        </w:rPr>
        <w:t>支持</w:t>
      </w:r>
      <w:r>
        <w:rPr>
          <w:rFonts w:hint="eastAsia"/>
        </w:rPr>
        <w:t>SD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和</w:t>
      </w:r>
      <w:r>
        <w:rPr>
          <w:rFonts w:hint="eastAsia"/>
        </w:rPr>
        <w:t>MMC/</w:t>
      </w:r>
      <w:r>
        <w:t>eMMC 4.5.1</w:t>
      </w:r>
      <w:r>
        <w:rPr>
          <w:rFonts w:hint="eastAsia"/>
        </w:rPr>
        <w:t>标准</w:t>
      </w:r>
      <w:r>
        <w:t>规范。</w:t>
      </w:r>
    </w:p>
    <w:p w14:paraId="5EE29B8F" w14:textId="18897EA1" w:rsidR="00304CE9" w:rsidRPr="007A0FE8" w:rsidRDefault="007A0FE8" w:rsidP="002F7D58">
      <w:pPr>
        <w:pStyle w:val="ItemList"/>
      </w:pPr>
      <w:r>
        <w:rPr>
          <w:rFonts w:hint="eastAsia"/>
        </w:rPr>
        <w:t>支持的</w:t>
      </w:r>
      <w:r>
        <w:t>模式：</w:t>
      </w:r>
      <w:r>
        <w:rPr>
          <w:rFonts w:hint="eastAsia"/>
        </w:rPr>
        <w:t>DS</w:t>
      </w:r>
      <w:r>
        <w:rPr>
          <w:rFonts w:hint="eastAsia"/>
        </w:rPr>
        <w:t>、</w:t>
      </w:r>
      <w:r>
        <w:rPr>
          <w:rFonts w:hint="eastAsia"/>
        </w:rPr>
        <w:t>HS</w:t>
      </w:r>
      <w:r>
        <w:rPr>
          <w:rFonts w:hint="eastAsia"/>
        </w:rPr>
        <w:t>、</w:t>
      </w:r>
      <w:r>
        <w:t>HS200</w:t>
      </w:r>
      <w:r>
        <w:rPr>
          <w:rFonts w:hint="eastAsia"/>
        </w:rPr>
        <w:t>、</w:t>
      </w:r>
      <w:r>
        <w:rPr>
          <w:rFonts w:hint="eastAsia"/>
        </w:rPr>
        <w:t>SDR12</w:t>
      </w:r>
      <w:r>
        <w:rPr>
          <w:rFonts w:hint="eastAsia"/>
        </w:rPr>
        <w:t>、</w:t>
      </w:r>
      <w:r>
        <w:rPr>
          <w:rFonts w:hint="eastAsia"/>
        </w:rPr>
        <w:t>SDR25</w:t>
      </w:r>
      <w:r>
        <w:rPr>
          <w:rFonts w:hint="eastAsia"/>
        </w:rPr>
        <w:t>、</w:t>
      </w:r>
      <w:r>
        <w:rPr>
          <w:rFonts w:hint="eastAsia"/>
        </w:rPr>
        <w:t>SDR50</w:t>
      </w:r>
      <w:r>
        <w:rPr>
          <w:rFonts w:hint="eastAsia"/>
        </w:rPr>
        <w:t>、</w:t>
      </w:r>
      <w:r>
        <w:rPr>
          <w:rFonts w:hint="eastAsia"/>
        </w:rPr>
        <w:t>SDR104</w:t>
      </w:r>
      <w:r>
        <w:rPr>
          <w:rFonts w:hint="eastAsia"/>
        </w:rPr>
        <w:t>、</w:t>
      </w:r>
      <w:r>
        <w:rPr>
          <w:rFonts w:hint="eastAsia"/>
        </w:rPr>
        <w:t>DDR</w:t>
      </w:r>
      <w:r>
        <w:t>50</w:t>
      </w:r>
      <w:r>
        <w:rPr>
          <w:rFonts w:hint="eastAsia"/>
        </w:rPr>
        <w:t>。</w:t>
      </w:r>
    </w:p>
    <w:p w14:paraId="3676AE28" w14:textId="56859D5F" w:rsidR="00304CE9" w:rsidRDefault="001C4EE9" w:rsidP="00CF7C2C">
      <w:pPr>
        <w:pStyle w:val="afc"/>
      </w:pPr>
      <w:r>
        <w:t>WLAN</w:t>
      </w:r>
      <w:r w:rsidR="00836EFB">
        <w:rPr>
          <w:rFonts w:hint="eastAsia"/>
        </w:rPr>
        <w:t>接口</w:t>
      </w:r>
      <w:r>
        <w:rPr>
          <w:rFonts w:hint="eastAsia"/>
        </w:rPr>
        <w:t>连接</w:t>
      </w:r>
      <w:r>
        <w:t>示意图</w:t>
      </w:r>
      <w:r w:rsidR="004D5CE0">
        <w:rPr>
          <w:rFonts w:hint="eastAsia"/>
        </w:rPr>
        <w:t>如下图所示。</w:t>
      </w:r>
    </w:p>
    <w:p w14:paraId="020410B2" w14:textId="0A534039" w:rsidR="00304CE9" w:rsidRDefault="00E6750D">
      <w:pPr>
        <w:pStyle w:val="FigureDescription"/>
      </w:pPr>
      <w:bookmarkStart w:id="207" w:name="_Toc519690838"/>
      <w:bookmarkStart w:id="208" w:name="_Ref519340915"/>
      <w:bookmarkStart w:id="209" w:name="_Toc139025521"/>
      <w:r>
        <w:t>WLAN</w:t>
      </w:r>
      <w:bookmarkEnd w:id="207"/>
      <w:bookmarkEnd w:id="208"/>
      <w:r>
        <w:rPr>
          <w:rFonts w:hint="eastAsia"/>
        </w:rPr>
        <w:t>连接</w:t>
      </w:r>
      <w:r>
        <w:t>示意图</w:t>
      </w:r>
      <w:bookmarkEnd w:id="209"/>
    </w:p>
    <w:p w14:paraId="7101402C" w14:textId="0AC48866" w:rsidR="00304CE9" w:rsidRDefault="00607344" w:rsidP="00CF7C2C">
      <w:pPr>
        <w:pStyle w:val="Figure"/>
      </w:pPr>
      <w:r>
        <w:rPr>
          <w:noProof/>
        </w:rPr>
        <w:drawing>
          <wp:inline distT="0" distB="0" distL="0" distR="0" wp14:anchorId="30B16009" wp14:editId="1FBE0ED7">
            <wp:extent cx="3417023" cy="1800000"/>
            <wp:effectExtent l="0" t="0" r="0" b="0"/>
            <wp:docPr id="7206" name="图片 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70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CB13" w14:textId="77777777" w:rsidR="00304CE9" w:rsidRDefault="00304CE9">
      <w:pPr>
        <w:pStyle w:val="afc"/>
        <w:ind w:firstLineChars="0" w:firstLine="0"/>
      </w:pPr>
    </w:p>
    <w:p w14:paraId="3E0688D2" w14:textId="77777777" w:rsidR="00304CE9" w:rsidRDefault="004D5CE0" w:rsidP="003726CA">
      <w:pPr>
        <w:pStyle w:val="afc"/>
      </w:pPr>
      <w:r>
        <w:rPr>
          <w:rFonts w:hint="eastAsia"/>
        </w:rPr>
        <w:t>原理图设计注意事项：</w:t>
      </w:r>
    </w:p>
    <w:p w14:paraId="0A568762" w14:textId="6E5DBECE" w:rsidR="00304CE9" w:rsidRDefault="00C6597D">
      <w:pPr>
        <w:pStyle w:val="ItemList"/>
      </w:pPr>
      <w:r>
        <w:t>WLAN</w:t>
      </w:r>
      <w:r>
        <w:rPr>
          <w:rFonts w:hint="eastAsia"/>
        </w:rPr>
        <w:t>休眠</w:t>
      </w:r>
      <w:r>
        <w:t>时钟</w:t>
      </w:r>
      <w:r>
        <w:rPr>
          <w:rFonts w:hint="eastAsia"/>
        </w:rPr>
        <w:t>建议优先</w:t>
      </w:r>
      <w:r>
        <w:t>使用</w:t>
      </w:r>
      <w:r>
        <w:rPr>
          <w:rFonts w:hint="eastAsia"/>
        </w:rPr>
        <w:t>WLAN</w:t>
      </w:r>
      <w:r>
        <w:rPr>
          <w:rFonts w:hint="eastAsia"/>
        </w:rPr>
        <w:t>芯片</w:t>
      </w:r>
      <w:r>
        <w:t>外挂</w:t>
      </w:r>
      <w:r>
        <w:rPr>
          <w:rFonts w:hint="eastAsia"/>
        </w:rPr>
        <w:t>32</w:t>
      </w:r>
      <w:r>
        <w:t>KHz</w:t>
      </w:r>
      <w:r>
        <w:t>晶体方案。</w:t>
      </w:r>
      <w:r w:rsidR="004D5CE0">
        <w:rPr>
          <w:rFonts w:hint="eastAsia"/>
        </w:rPr>
        <w:t>WLAN_SLEEP_CLK</w:t>
      </w:r>
      <w:r w:rsidR="004D5CE0">
        <w:rPr>
          <w:rFonts w:hint="eastAsia"/>
        </w:rPr>
        <w:t>频率为</w:t>
      </w:r>
      <w:r w:rsidR="004D5CE0">
        <w:rPr>
          <w:rFonts w:hint="eastAsia"/>
        </w:rPr>
        <w:t>32KHz</w:t>
      </w:r>
      <w:r w:rsidR="004D5CE0">
        <w:rPr>
          <w:rFonts w:hint="eastAsia"/>
        </w:rPr>
        <w:t>，建议靠近</w:t>
      </w:r>
      <w:r w:rsidR="004D5CE0">
        <w:t>模组</w:t>
      </w:r>
      <w:r w:rsidR="004D5CE0">
        <w:rPr>
          <w:rFonts w:hint="eastAsia"/>
        </w:rPr>
        <w:t>预留</w:t>
      </w:r>
      <w:r w:rsidR="004D5CE0">
        <w:rPr>
          <w:rFonts w:hint="eastAsia"/>
        </w:rPr>
        <w:t>RC</w:t>
      </w:r>
      <w:r w:rsidR="004D5CE0">
        <w:rPr>
          <w:rFonts w:hint="eastAsia"/>
        </w:rPr>
        <w:t>电路。</w:t>
      </w:r>
    </w:p>
    <w:p w14:paraId="349462C4" w14:textId="77777777" w:rsidR="00304CE9" w:rsidRDefault="004D5CE0">
      <w:pPr>
        <w:pStyle w:val="ItemList"/>
      </w:pPr>
      <w:r>
        <w:rPr>
          <w:rFonts w:hint="eastAsia"/>
        </w:rPr>
        <w:t>WLAN_SDIO_CLK</w:t>
      </w:r>
      <w:r>
        <w:rPr>
          <w:rFonts w:hint="eastAsia"/>
        </w:rPr>
        <w:t>建议靠近</w:t>
      </w:r>
      <w:r>
        <w:t>模组</w:t>
      </w:r>
      <w:r>
        <w:rPr>
          <w:rFonts w:hint="eastAsia"/>
        </w:rPr>
        <w:t>预留</w:t>
      </w:r>
      <w:r>
        <w:rPr>
          <w:rFonts w:hint="eastAsia"/>
        </w:rPr>
        <w:t>RC</w:t>
      </w:r>
      <w:r>
        <w:rPr>
          <w:rFonts w:hint="eastAsia"/>
        </w:rPr>
        <w:t>电路，</w:t>
      </w:r>
      <w:r>
        <w:rPr>
          <w:rFonts w:hint="eastAsia"/>
        </w:rPr>
        <w:t>RC</w:t>
      </w:r>
      <w:r>
        <w:rPr>
          <w:rFonts w:hint="eastAsia"/>
        </w:rPr>
        <w:t>的阻值</w:t>
      </w:r>
      <w:r>
        <w:t>和</w:t>
      </w:r>
      <w:proofErr w:type="gramStart"/>
      <w:r>
        <w:t>容值</w:t>
      </w:r>
      <w:proofErr w:type="gramEnd"/>
      <w:r>
        <w:rPr>
          <w:rFonts w:hint="eastAsia"/>
        </w:rPr>
        <w:t>应</w:t>
      </w:r>
      <w:r>
        <w:t>依据</w:t>
      </w:r>
      <w:r>
        <w:rPr>
          <w:rFonts w:hint="eastAsia"/>
        </w:rPr>
        <w:t>实际</w:t>
      </w:r>
      <w:r>
        <w:t>信号质量调整</w:t>
      </w:r>
      <w:r>
        <w:rPr>
          <w:rFonts w:hint="eastAsia"/>
        </w:rPr>
        <w:t>。</w:t>
      </w:r>
    </w:p>
    <w:p w14:paraId="3B9DBA77" w14:textId="77777777" w:rsidR="00304CE9" w:rsidRDefault="004D5CE0" w:rsidP="00441B9E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0B8BB360" w14:textId="05089C27" w:rsidR="00304CE9" w:rsidRDefault="004D5CE0">
      <w:pPr>
        <w:pStyle w:val="ItemList"/>
      </w:pPr>
      <w:r>
        <w:rPr>
          <w:rFonts w:hint="eastAsia"/>
        </w:rPr>
        <w:t>SDIO</w:t>
      </w:r>
      <w:r w:rsidR="00436500">
        <w:rPr>
          <w:rFonts w:hint="eastAsia"/>
        </w:rPr>
        <w:t>接口需要控制等长，</w:t>
      </w:r>
      <w:r>
        <w:rPr>
          <w:rFonts w:hint="eastAsia"/>
        </w:rPr>
        <w:t>走线阻抗控制为</w:t>
      </w:r>
      <w:r>
        <w:rPr>
          <w:rFonts w:hint="eastAsia"/>
        </w:rPr>
        <w:t>50</w:t>
      </w:r>
      <w:r w:rsidRPr="00436500">
        <w:rPr>
          <w:rFonts w:cs="Times New Roman"/>
        </w:rPr>
        <w:t>Ω</w:t>
      </w:r>
      <w:r>
        <w:rPr>
          <w:rFonts w:hint="eastAsia"/>
        </w:rPr>
        <w:t>。</w:t>
      </w:r>
    </w:p>
    <w:p w14:paraId="0E6D539C" w14:textId="77777777" w:rsidR="00304CE9" w:rsidRDefault="004D5CE0" w:rsidP="00CF7C2C">
      <w:pPr>
        <w:pStyle w:val="20"/>
      </w:pPr>
      <w:bookmarkStart w:id="210" w:name="_Toc519088933"/>
      <w:bookmarkStart w:id="211" w:name="_Toc510538876"/>
      <w:bookmarkStart w:id="212" w:name="_Toc519690688"/>
      <w:bookmarkStart w:id="213" w:name="_Toc503528071"/>
      <w:bookmarkStart w:id="214" w:name="_Toc139025580"/>
      <w:bookmarkEnd w:id="125"/>
      <w:bookmarkEnd w:id="205"/>
      <w:proofErr w:type="spellStart"/>
      <w:r>
        <w:rPr>
          <w:rFonts w:hint="eastAsia"/>
        </w:rPr>
        <w:lastRenderedPageBreak/>
        <w:t>射频接口</w:t>
      </w:r>
      <w:bookmarkEnd w:id="210"/>
      <w:bookmarkEnd w:id="214"/>
      <w:proofErr w:type="spellEnd"/>
    </w:p>
    <w:tbl>
      <w:tblPr>
        <w:tblStyle w:val="Table"/>
        <w:tblW w:w="9412" w:type="dxa"/>
        <w:tblLayout w:type="fixed"/>
        <w:tblLook w:val="04A0" w:firstRow="1" w:lastRow="0" w:firstColumn="1" w:lastColumn="0" w:noHBand="0" w:noVBand="1"/>
      </w:tblPr>
      <w:tblGrid>
        <w:gridCol w:w="1895"/>
        <w:gridCol w:w="1161"/>
        <w:gridCol w:w="1015"/>
        <w:gridCol w:w="2519"/>
        <w:gridCol w:w="2822"/>
      </w:tblGrid>
      <w:tr w:rsidR="00304CE9" w14:paraId="11EAD35F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95" w:type="dxa"/>
          </w:tcPr>
          <w:p w14:paraId="132D389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1161" w:type="dxa"/>
          </w:tcPr>
          <w:p w14:paraId="48E136E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1015" w:type="dxa"/>
          </w:tcPr>
          <w:p w14:paraId="0302FB6E" w14:textId="77777777" w:rsidR="00304CE9" w:rsidRDefault="004D5CE0">
            <w:pPr>
              <w:pStyle w:val="TableHeading"/>
            </w:pPr>
            <w:r>
              <w:t>I/O</w:t>
            </w:r>
          </w:p>
        </w:tc>
        <w:tc>
          <w:tcPr>
            <w:tcW w:w="2519" w:type="dxa"/>
          </w:tcPr>
          <w:p w14:paraId="24746C7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2822" w:type="dxa"/>
          </w:tcPr>
          <w:p w14:paraId="2171482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304CE9" w14:paraId="58E344C0" w14:textId="77777777" w:rsidTr="00304CE9">
        <w:tc>
          <w:tcPr>
            <w:tcW w:w="1895" w:type="dxa"/>
          </w:tcPr>
          <w:p w14:paraId="78BBA20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ANT</w:t>
            </w:r>
            <w:r>
              <w:t>_MAIN</w:t>
            </w:r>
          </w:p>
        </w:tc>
        <w:tc>
          <w:tcPr>
            <w:tcW w:w="1161" w:type="dxa"/>
          </w:tcPr>
          <w:p w14:paraId="5142C69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7</w:t>
            </w:r>
            <w:r>
              <w:t>6</w:t>
            </w:r>
          </w:p>
        </w:tc>
        <w:tc>
          <w:tcPr>
            <w:tcW w:w="1015" w:type="dxa"/>
          </w:tcPr>
          <w:p w14:paraId="09C8B086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519" w:type="dxa"/>
          </w:tcPr>
          <w:p w14:paraId="7328C437" w14:textId="77777777" w:rsidR="00304CE9" w:rsidRDefault="004D5CE0" w:rsidP="007F6E5D">
            <w:pPr>
              <w:pStyle w:val="TableText"/>
            </w:pPr>
            <w:r>
              <w:t>2G</w:t>
            </w:r>
            <w:r>
              <w:rPr>
                <w:rFonts w:hint="eastAsia"/>
              </w:rPr>
              <w:t>/</w:t>
            </w:r>
            <w:r>
              <w:t>3G/4G</w:t>
            </w:r>
            <w:proofErr w:type="gramStart"/>
            <w:r>
              <w:rPr>
                <w:rFonts w:hint="eastAsia"/>
              </w:rPr>
              <w:t>主天线管</w:t>
            </w:r>
            <w:proofErr w:type="gramEnd"/>
            <w:r>
              <w:rPr>
                <w:rFonts w:hint="eastAsia"/>
              </w:rPr>
              <w:t>脚</w:t>
            </w:r>
          </w:p>
        </w:tc>
        <w:tc>
          <w:tcPr>
            <w:tcW w:w="2822" w:type="dxa"/>
            <w:vMerge w:val="restart"/>
          </w:tcPr>
          <w:p w14:paraId="7DFC7361" w14:textId="77777777" w:rsidR="00304CE9" w:rsidRDefault="004D5CE0" w:rsidP="007F6E5D">
            <w:pPr>
              <w:pStyle w:val="TableText"/>
            </w:pPr>
            <w:r>
              <w:t>50</w:t>
            </w:r>
            <w:r>
              <w:rPr>
                <w:rFonts w:hint="eastAsia"/>
              </w:rPr>
              <w:t>Ω阻抗特性。</w:t>
            </w:r>
          </w:p>
        </w:tc>
      </w:tr>
      <w:tr w:rsidR="00304CE9" w14:paraId="181E47FC" w14:textId="77777777" w:rsidTr="00304CE9">
        <w:tc>
          <w:tcPr>
            <w:tcW w:w="1895" w:type="dxa"/>
          </w:tcPr>
          <w:p w14:paraId="21D164F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ANT_GNSS</w:t>
            </w:r>
          </w:p>
        </w:tc>
        <w:tc>
          <w:tcPr>
            <w:tcW w:w="1161" w:type="dxa"/>
          </w:tcPr>
          <w:p w14:paraId="791B7B8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92</w:t>
            </w:r>
          </w:p>
        </w:tc>
        <w:tc>
          <w:tcPr>
            <w:tcW w:w="1015" w:type="dxa"/>
          </w:tcPr>
          <w:p w14:paraId="2E5EA01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-</w:t>
            </w:r>
          </w:p>
        </w:tc>
        <w:tc>
          <w:tcPr>
            <w:tcW w:w="2519" w:type="dxa"/>
          </w:tcPr>
          <w:p w14:paraId="7F2F84A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天线</w:t>
            </w:r>
          </w:p>
        </w:tc>
        <w:tc>
          <w:tcPr>
            <w:tcW w:w="2822" w:type="dxa"/>
            <w:vMerge/>
          </w:tcPr>
          <w:p w14:paraId="5D015B74" w14:textId="77777777" w:rsidR="00304CE9" w:rsidRDefault="00304CE9" w:rsidP="007F6E5D">
            <w:pPr>
              <w:pStyle w:val="TableText"/>
            </w:pPr>
          </w:p>
        </w:tc>
      </w:tr>
      <w:tr w:rsidR="00304CE9" w14:paraId="60DD4494" w14:textId="77777777" w:rsidTr="00304CE9">
        <w:tc>
          <w:tcPr>
            <w:tcW w:w="1895" w:type="dxa"/>
          </w:tcPr>
          <w:p w14:paraId="5CBC560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ANT_</w:t>
            </w:r>
            <w:r>
              <w:t>DIV</w:t>
            </w:r>
          </w:p>
        </w:tc>
        <w:tc>
          <w:tcPr>
            <w:tcW w:w="1161" w:type="dxa"/>
          </w:tcPr>
          <w:p w14:paraId="403D2F5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94</w:t>
            </w:r>
          </w:p>
        </w:tc>
        <w:tc>
          <w:tcPr>
            <w:tcW w:w="1015" w:type="dxa"/>
          </w:tcPr>
          <w:p w14:paraId="064D4265" w14:textId="77777777" w:rsidR="00304CE9" w:rsidRDefault="004D5CE0" w:rsidP="007F6E5D">
            <w:pPr>
              <w:pStyle w:val="TableText"/>
            </w:pPr>
            <w:r>
              <w:t>-</w:t>
            </w:r>
          </w:p>
        </w:tc>
        <w:tc>
          <w:tcPr>
            <w:tcW w:w="2519" w:type="dxa"/>
          </w:tcPr>
          <w:p w14:paraId="5CF8DBDB" w14:textId="4BBE0548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分集天线管脚</w:t>
            </w:r>
          </w:p>
        </w:tc>
        <w:tc>
          <w:tcPr>
            <w:tcW w:w="2822" w:type="dxa"/>
            <w:vMerge/>
          </w:tcPr>
          <w:p w14:paraId="52173F1E" w14:textId="77777777" w:rsidR="00304CE9" w:rsidRDefault="00304CE9" w:rsidP="007F6E5D">
            <w:pPr>
              <w:pStyle w:val="TableText"/>
            </w:pPr>
          </w:p>
        </w:tc>
      </w:tr>
    </w:tbl>
    <w:p w14:paraId="239CC413" w14:textId="77777777" w:rsidR="00304CE9" w:rsidRDefault="00304CE9">
      <w:pPr>
        <w:pStyle w:val="afc"/>
      </w:pPr>
      <w:bookmarkStart w:id="215" w:name="_Toc394929712"/>
      <w:bookmarkStart w:id="216" w:name="_Toc388011646"/>
    </w:p>
    <w:p w14:paraId="501ACC5E" w14:textId="77777777" w:rsidR="00304CE9" w:rsidRDefault="004D5CE0" w:rsidP="00CF7C2C">
      <w:pPr>
        <w:pStyle w:val="31"/>
      </w:pPr>
      <w:bookmarkStart w:id="217" w:name="_Toc503528076"/>
      <w:bookmarkStart w:id="218" w:name="_Ref95840762"/>
      <w:bookmarkStart w:id="219" w:name="_Ref65488348"/>
      <w:bookmarkStart w:id="220" w:name="_Ref104317210"/>
      <w:bookmarkStart w:id="221" w:name="_Toc519088934"/>
      <w:bookmarkStart w:id="222" w:name="_Ref104317251"/>
      <w:bookmarkStart w:id="223" w:name="_Ref95840827"/>
      <w:bookmarkStart w:id="224" w:name="_Ref95840860"/>
      <w:bookmarkStart w:id="225" w:name="_Ref104317258"/>
      <w:bookmarkStart w:id="226" w:name="_Ref95834958"/>
      <w:bookmarkStart w:id="227" w:name="_Toc503528077"/>
      <w:bookmarkStart w:id="228" w:name="_Toc394929714"/>
      <w:bookmarkStart w:id="229" w:name="_Toc139025581"/>
      <w:bookmarkEnd w:id="215"/>
      <w:bookmarkEnd w:id="216"/>
      <w:r>
        <w:rPr>
          <w:rFonts w:hint="eastAsia"/>
        </w:rPr>
        <w:t>ANT_MAIN/ANT_DIV</w:t>
      </w:r>
      <w:r>
        <w:rPr>
          <w:rFonts w:hint="eastAsia"/>
        </w:rPr>
        <w:t>天线接口</w:t>
      </w:r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9"/>
    </w:p>
    <w:p w14:paraId="2F1F0638" w14:textId="002085BB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-620457424"/>
          <w:placeholder>
            <w:docPart w:val="428DC46F47624E07B3EAEAD2200E7D8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模组的</w:t>
      </w:r>
      <w:r w:rsidR="004D5CE0">
        <w:rPr>
          <w:rFonts w:hint="eastAsia"/>
        </w:rPr>
        <w:t>MAIN/DIV</w:t>
      </w:r>
      <w:r w:rsidR="004D5CE0">
        <w:rPr>
          <w:rFonts w:hint="eastAsia"/>
        </w:rPr>
        <w:t>天线接口要求</w:t>
      </w:r>
      <w:r w:rsidR="004D5CE0">
        <w:rPr>
          <w:rFonts w:hint="eastAsia"/>
        </w:rPr>
        <w:t>50</w:t>
      </w:r>
      <w:r w:rsidR="004D5CE0">
        <w:rPr>
          <w:rFonts w:hint="eastAsia"/>
        </w:rPr>
        <w:t>Ω阻抗特性，从模组接口到天线之间的走线也需要控制在阻抗范围内。因此为保证射频性能，需要在中间需要增加匹配网络，匹配网络一般分为</w:t>
      </w:r>
      <w:r w:rsidR="004D5CE0">
        <w:rPr>
          <w:rFonts w:hint="eastAsia"/>
        </w:rPr>
        <w:t>L</w:t>
      </w:r>
      <w:r w:rsidR="004D5CE0">
        <w:rPr>
          <w:rFonts w:hint="eastAsia"/>
        </w:rPr>
        <w:t>型，</w:t>
      </w:r>
      <w:r w:rsidR="004D5CE0">
        <w:rPr>
          <w:rFonts w:hint="eastAsia"/>
        </w:rPr>
        <w:t>T</w:t>
      </w:r>
      <w:r w:rsidR="004D5CE0">
        <w:rPr>
          <w:rFonts w:hint="eastAsia"/>
        </w:rPr>
        <w:t>型，</w:t>
      </w:r>
      <w:r w:rsidR="004D5CE0">
        <w:rPr>
          <w:rFonts w:cs="Times New Roman"/>
        </w:rPr>
        <w:t>π</w:t>
      </w:r>
      <w:r w:rsidR="004D5CE0">
        <w:rPr>
          <w:rFonts w:cs="Times New Roman" w:hint="eastAsia"/>
        </w:rPr>
        <w:t>型三种，分别如下</w:t>
      </w:r>
      <w:r w:rsidR="004D5CE0">
        <w:rPr>
          <w:rFonts w:hint="eastAsia"/>
        </w:rPr>
        <w:t>图所示，推荐使用</w:t>
      </w:r>
      <w:r w:rsidR="004D5CE0">
        <w:rPr>
          <w:rFonts w:cs="Times New Roman"/>
        </w:rPr>
        <w:t>π</w:t>
      </w:r>
      <w:r w:rsidR="004D5CE0">
        <w:rPr>
          <w:rFonts w:cs="Times New Roman" w:hint="eastAsia"/>
        </w:rPr>
        <w:t>型网络</w:t>
      </w:r>
      <w:r w:rsidR="004D5CE0">
        <w:rPr>
          <w:rFonts w:hint="eastAsia"/>
        </w:rPr>
        <w:t>。</w:t>
      </w:r>
    </w:p>
    <w:p w14:paraId="543E648A" w14:textId="77777777" w:rsidR="00304CE9" w:rsidRDefault="004D5CE0">
      <w:pPr>
        <w:pStyle w:val="FigureDescription"/>
      </w:pPr>
      <w:bookmarkStart w:id="230" w:name="_Toc503528129"/>
      <w:bookmarkStart w:id="231" w:name="_Toc513642009"/>
      <w:bookmarkStart w:id="232" w:name="_Toc139025522"/>
      <w:r>
        <w:rPr>
          <w:rFonts w:hint="eastAsia"/>
        </w:rPr>
        <w:t>L</w:t>
      </w:r>
      <w:r>
        <w:rPr>
          <w:rFonts w:hint="eastAsia"/>
        </w:rPr>
        <w:t>型匹配网络示意图</w:t>
      </w:r>
      <w:bookmarkEnd w:id="230"/>
      <w:bookmarkEnd w:id="231"/>
      <w:bookmarkEnd w:id="232"/>
    </w:p>
    <w:p w14:paraId="78A3E5EF" w14:textId="2BADA381" w:rsidR="00304CE9" w:rsidRDefault="00B85430" w:rsidP="00020DD0">
      <w:pPr>
        <w:pStyle w:val="Figure"/>
      </w:pPr>
      <w:r>
        <w:rPr>
          <w:noProof/>
        </w:rPr>
        <w:drawing>
          <wp:inline distT="0" distB="0" distL="0" distR="0" wp14:anchorId="3F6645A2" wp14:editId="462FA104">
            <wp:extent cx="3107978" cy="180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797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FFEE" w14:textId="77777777" w:rsidR="00304CE9" w:rsidRDefault="00304CE9"/>
    <w:p w14:paraId="4E3F1BE9" w14:textId="77777777" w:rsidR="00304CE9" w:rsidRDefault="004D5CE0">
      <w:pPr>
        <w:pStyle w:val="FigureDescription"/>
      </w:pPr>
      <w:bookmarkStart w:id="233" w:name="_Toc503528130"/>
      <w:bookmarkStart w:id="234" w:name="_Toc513642010"/>
      <w:bookmarkStart w:id="235" w:name="_Toc139025523"/>
      <w:r>
        <w:rPr>
          <w:rFonts w:hint="eastAsia"/>
        </w:rPr>
        <w:t>T</w:t>
      </w:r>
      <w:r>
        <w:rPr>
          <w:rFonts w:hint="eastAsia"/>
        </w:rPr>
        <w:t>型匹配网络示意图</w:t>
      </w:r>
      <w:bookmarkEnd w:id="233"/>
      <w:bookmarkEnd w:id="234"/>
      <w:bookmarkEnd w:id="235"/>
    </w:p>
    <w:p w14:paraId="661E9A4D" w14:textId="01595EF7" w:rsidR="00304CE9" w:rsidRDefault="00B85430">
      <w:pPr>
        <w:pStyle w:val="Figure"/>
      </w:pPr>
      <w:r>
        <w:rPr>
          <w:noProof/>
        </w:rPr>
        <w:drawing>
          <wp:inline distT="0" distB="0" distL="0" distR="0" wp14:anchorId="5C9CC800" wp14:editId="50504298">
            <wp:extent cx="3794313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431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8949" w14:textId="77777777" w:rsidR="00304CE9" w:rsidRDefault="004D5CE0">
      <w:pPr>
        <w:pStyle w:val="FigureDescription"/>
      </w:pPr>
      <w:bookmarkStart w:id="236" w:name="_Toc513642011"/>
      <w:bookmarkStart w:id="237" w:name="_Toc503528131"/>
      <w:bookmarkStart w:id="238" w:name="_Toc139025524"/>
      <w:r>
        <w:rPr>
          <w:rFonts w:cs="Times New Roman"/>
        </w:rPr>
        <w:lastRenderedPageBreak/>
        <w:t>π</w:t>
      </w:r>
      <w:r>
        <w:rPr>
          <w:rFonts w:hint="eastAsia"/>
        </w:rPr>
        <w:t>型匹配网络示意图</w:t>
      </w:r>
      <w:bookmarkEnd w:id="236"/>
      <w:bookmarkEnd w:id="237"/>
      <w:bookmarkEnd w:id="238"/>
    </w:p>
    <w:p w14:paraId="754E2982" w14:textId="4AF0896D" w:rsidR="00304CE9" w:rsidRDefault="001A7632" w:rsidP="006C243F">
      <w:pPr>
        <w:pStyle w:val="Figure"/>
      </w:pPr>
      <w:r>
        <w:rPr>
          <w:noProof/>
        </w:rPr>
        <w:drawing>
          <wp:inline distT="0" distB="0" distL="0" distR="0" wp14:anchorId="5CCED6EB" wp14:editId="48E46B9C">
            <wp:extent cx="3794312" cy="180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43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A283" w14:textId="77777777" w:rsidR="002F7D58" w:rsidRPr="002F7D58" w:rsidRDefault="002F7D58" w:rsidP="002F7D58">
      <w:pPr>
        <w:pStyle w:val="afc"/>
        <w:rPr>
          <w:rFonts w:hint="eastAsia"/>
        </w:rPr>
      </w:pPr>
    </w:p>
    <w:p w14:paraId="529B5749" w14:textId="77777777" w:rsidR="00304CE9" w:rsidRDefault="004D5CE0" w:rsidP="00CF7C2C">
      <w:pPr>
        <w:pStyle w:val="afc"/>
      </w:pPr>
      <w:r>
        <w:rPr>
          <w:rFonts w:hint="eastAsia"/>
        </w:rPr>
        <w:t>原理图设计注意事项：</w:t>
      </w:r>
    </w:p>
    <w:p w14:paraId="2C707D7D" w14:textId="77777777" w:rsidR="00304CE9" w:rsidRDefault="004D5CE0" w:rsidP="002F7D58">
      <w:pPr>
        <w:pStyle w:val="ItemList"/>
      </w:pPr>
      <w:r>
        <w:rPr>
          <w:rFonts w:hint="eastAsia"/>
        </w:rPr>
        <w:t>以上射频匹配电路中的元器件是电容，电感与</w:t>
      </w:r>
      <w:r>
        <w:rPr>
          <w:rFonts w:hint="eastAsia"/>
        </w:rPr>
        <w:t>0</w:t>
      </w:r>
      <w:r>
        <w:t>Ω</w:t>
      </w:r>
      <w:r>
        <w:rPr>
          <w:rFonts w:hint="eastAsia"/>
        </w:rPr>
        <w:t>电阻元器件的组合，且</w:t>
      </w:r>
      <w:r>
        <w:rPr>
          <w:rFonts w:hint="eastAsia"/>
        </w:rPr>
        <w:t>RLC</w:t>
      </w:r>
      <w:r>
        <w:rPr>
          <w:rFonts w:hint="eastAsia"/>
        </w:rPr>
        <w:t>器件尽量靠近天线端口。</w:t>
      </w:r>
    </w:p>
    <w:p w14:paraId="728AE273" w14:textId="2CA058D4" w:rsidR="00304CE9" w:rsidRDefault="004D5CE0" w:rsidP="002F7D58">
      <w:pPr>
        <w:pStyle w:val="ItemList"/>
      </w:pPr>
      <w:r>
        <w:rPr>
          <w:rFonts w:hint="eastAsia"/>
        </w:rPr>
        <w:t>如果在天线上有引入静电的情况，建议增加静电防护，可使用超低结电容的</w:t>
      </w:r>
      <w:r w:rsidR="002B7422">
        <w:rPr>
          <w:rFonts w:hint="eastAsia"/>
        </w:rPr>
        <w:t>ESD</w:t>
      </w:r>
      <w:r w:rsidR="0094530F">
        <w:rPr>
          <w:rFonts w:hint="eastAsia"/>
        </w:rPr>
        <w:t>器件</w:t>
      </w:r>
      <w:r>
        <w:rPr>
          <w:rFonts w:hint="eastAsia"/>
        </w:rPr>
        <w:t>，推荐使用结电容小于</w:t>
      </w:r>
      <w:r>
        <w:rPr>
          <w:rFonts w:hint="eastAsia"/>
        </w:rPr>
        <w:t>0.5pF</w:t>
      </w:r>
      <w:r>
        <w:rPr>
          <w:rFonts w:hint="eastAsia"/>
        </w:rPr>
        <w:t>的</w:t>
      </w:r>
      <w:r w:rsidR="0094530F">
        <w:rPr>
          <w:rFonts w:hint="eastAsia"/>
        </w:rPr>
        <w:t>ESD</w:t>
      </w:r>
      <w:r w:rsidR="0094530F">
        <w:rPr>
          <w:rFonts w:hint="eastAsia"/>
        </w:rPr>
        <w:t>器件</w:t>
      </w:r>
      <w:r>
        <w:rPr>
          <w:rFonts w:hint="eastAsia"/>
        </w:rPr>
        <w:t>，推荐反向击穿电压为</w:t>
      </w:r>
      <w:r>
        <w:rPr>
          <w:rFonts w:hint="eastAsia"/>
        </w:rPr>
        <w:t>15V</w:t>
      </w:r>
      <w:r>
        <w:rPr>
          <w:rFonts w:hint="eastAsia"/>
        </w:rPr>
        <w:t>以上的</w:t>
      </w:r>
      <w:r w:rsidR="00A62898">
        <w:rPr>
          <w:rFonts w:hint="eastAsia"/>
        </w:rPr>
        <w:t>ESD</w:t>
      </w:r>
      <w:r w:rsidR="00A62898">
        <w:rPr>
          <w:rFonts w:hint="eastAsia"/>
        </w:rPr>
        <w:t>器件</w:t>
      </w:r>
      <w:r>
        <w:rPr>
          <w:rFonts w:hint="eastAsia"/>
        </w:rPr>
        <w:t>。</w:t>
      </w:r>
    </w:p>
    <w:p w14:paraId="551E3EE7" w14:textId="77777777" w:rsidR="00304CE9" w:rsidRDefault="004D5CE0" w:rsidP="00CF7C2C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045FF7C4" w14:textId="77777777" w:rsidR="00304CE9" w:rsidRDefault="004D5CE0">
      <w:pPr>
        <w:pStyle w:val="ItemList"/>
      </w:pPr>
      <w:r>
        <w:rPr>
          <w:rFonts w:hint="eastAsia"/>
        </w:rPr>
        <w:t>射频线周围要用接地铜箔包裹，接地铜箔要均匀多打接地过孔，走线阻抗要求控制</w:t>
      </w:r>
      <w:r>
        <w:rPr>
          <w:rFonts w:hint="eastAsia"/>
        </w:rPr>
        <w:t>50</w:t>
      </w:r>
      <w:r>
        <w:rPr>
          <w:rFonts w:hint="eastAsia"/>
        </w:rPr>
        <w:t>Ω。</w:t>
      </w:r>
    </w:p>
    <w:p w14:paraId="70B0D77E" w14:textId="77777777" w:rsidR="00304CE9" w:rsidRDefault="004D5CE0">
      <w:pPr>
        <w:pStyle w:val="ItemList"/>
      </w:pPr>
      <w:r>
        <w:rPr>
          <w:rFonts w:hint="eastAsia"/>
        </w:rPr>
        <w:t>模组管脚和射频线之间的</w:t>
      </w:r>
      <w:r>
        <w:t>PCB</w:t>
      </w:r>
      <w:r>
        <w:rPr>
          <w:rFonts w:hint="eastAsia"/>
        </w:rPr>
        <w:t>走线，需要进行</w:t>
      </w:r>
      <w:r>
        <w:t>50Ω</w:t>
      </w:r>
      <w:r>
        <w:rPr>
          <w:rFonts w:hint="eastAsia"/>
        </w:rPr>
        <w:t>阻抗控制，且长度尽量短。</w:t>
      </w:r>
    </w:p>
    <w:p w14:paraId="4B47ECF1" w14:textId="77777777" w:rsidR="00304CE9" w:rsidRDefault="004D5CE0">
      <w:pPr>
        <w:pStyle w:val="ItemList"/>
      </w:pPr>
      <w:r>
        <w:rPr>
          <w:rFonts w:hint="eastAsia"/>
        </w:rPr>
        <w:t>如果使用</w:t>
      </w:r>
      <w:r>
        <w:rPr>
          <w:rFonts w:hint="eastAsia"/>
        </w:rPr>
        <w:t>SMA</w:t>
      </w:r>
      <w:r>
        <w:rPr>
          <w:rFonts w:hint="eastAsia"/>
        </w:rPr>
        <w:t>头射频座，为减小</w:t>
      </w:r>
      <w:r>
        <w:t>RF</w:t>
      </w:r>
      <w:r>
        <w:rPr>
          <w:rFonts w:hint="eastAsia"/>
        </w:rPr>
        <w:t>焊盘较大导致寄生电容较大而引起的天线性能降低的可能性，</w:t>
      </w:r>
      <w:r>
        <w:t>模组射频焊盘下第一层和第四层或对多层板全部都挖空</w:t>
      </w:r>
      <w:r>
        <w:rPr>
          <w:rFonts w:hint="eastAsia"/>
        </w:rPr>
        <w:t>，如下图所示。</w:t>
      </w:r>
    </w:p>
    <w:p w14:paraId="2159B03F" w14:textId="77777777" w:rsidR="00304CE9" w:rsidRDefault="004D5CE0">
      <w:pPr>
        <w:pStyle w:val="FigureDescription"/>
      </w:pPr>
      <w:bookmarkStart w:id="239" w:name="_Toc388011618"/>
      <w:bookmarkStart w:id="240" w:name="_Toc503528132"/>
      <w:bookmarkStart w:id="241" w:name="_Toc513642012"/>
      <w:bookmarkStart w:id="242" w:name="_Ref387946887"/>
      <w:bookmarkStart w:id="243" w:name="_Toc139025525"/>
      <w:r>
        <w:rPr>
          <w:rFonts w:hint="eastAsia"/>
        </w:rPr>
        <w:t>射频部分</w:t>
      </w:r>
      <w:r>
        <w:t>PCB</w:t>
      </w:r>
      <w:r>
        <w:rPr>
          <w:rFonts w:hint="eastAsia"/>
        </w:rPr>
        <w:t>推荐</w:t>
      </w:r>
      <w:bookmarkEnd w:id="239"/>
      <w:bookmarkEnd w:id="240"/>
      <w:bookmarkEnd w:id="241"/>
      <w:bookmarkEnd w:id="242"/>
      <w:bookmarkEnd w:id="243"/>
    </w:p>
    <w:p w14:paraId="08CB1A6F" w14:textId="77777777" w:rsidR="00304CE9" w:rsidRDefault="004D5CE0" w:rsidP="00020DD0">
      <w:pPr>
        <w:pStyle w:val="Figure"/>
      </w:pPr>
      <w:r>
        <w:rPr>
          <w:noProof/>
        </w:rPr>
        <w:drawing>
          <wp:inline distT="0" distB="0" distL="0" distR="0" wp14:anchorId="1A4B5622" wp14:editId="57342314">
            <wp:extent cx="3484880" cy="1696085"/>
            <wp:effectExtent l="0" t="0" r="1270" b="18415"/>
            <wp:docPr id="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DAFB" w14:textId="77777777" w:rsidR="00304CE9" w:rsidRDefault="00304CE9">
      <w:pPr>
        <w:pStyle w:val="afc"/>
      </w:pPr>
    </w:p>
    <w:p w14:paraId="11FAB40A" w14:textId="77777777" w:rsidR="00304CE9" w:rsidRDefault="004D5CE0">
      <w:pPr>
        <w:pStyle w:val="ItemList"/>
      </w:pPr>
      <w:r>
        <w:rPr>
          <w:rFonts w:hint="eastAsia"/>
        </w:rPr>
        <w:t>ANT_MAIN</w:t>
      </w:r>
      <w:r>
        <w:rPr>
          <w:rFonts w:hint="eastAsia"/>
        </w:rPr>
        <w:t>和</w:t>
      </w:r>
      <w:r>
        <w:rPr>
          <w:rFonts w:hint="eastAsia"/>
        </w:rPr>
        <w:t>ANT_DIV</w:t>
      </w:r>
      <w:r>
        <w:rPr>
          <w:rFonts w:hint="eastAsia"/>
        </w:rPr>
        <w:t>的位置要保持在一个合理的距离，避免相互间干扰，影响接收性能。</w:t>
      </w:r>
    </w:p>
    <w:p w14:paraId="59D9A9FD" w14:textId="77777777" w:rsidR="00304CE9" w:rsidRDefault="004D5CE0">
      <w:pPr>
        <w:pStyle w:val="ItemList"/>
      </w:pPr>
      <w:r>
        <w:rPr>
          <w:rFonts w:hint="eastAsia"/>
        </w:rPr>
        <w:t>模组射频信号以及射频相关的元器件的位置布局，应注意远离数字电路、开关电源、电源变压器、功率电感或时钟等。</w:t>
      </w:r>
    </w:p>
    <w:p w14:paraId="5D701A4E" w14:textId="77777777" w:rsidR="00304CE9" w:rsidRDefault="004D5CE0">
      <w:pPr>
        <w:pStyle w:val="31"/>
      </w:pPr>
      <w:bookmarkStart w:id="244" w:name="_Toc86412211"/>
      <w:bookmarkStart w:id="245" w:name="_Toc139025582"/>
      <w:r>
        <w:rPr>
          <w:rFonts w:hint="eastAsia"/>
        </w:rPr>
        <w:lastRenderedPageBreak/>
        <w:t>ANT_GNSS</w:t>
      </w:r>
      <w:r>
        <w:rPr>
          <w:rFonts w:hint="eastAsia"/>
        </w:rPr>
        <w:t>天线接口</w:t>
      </w:r>
      <w:bookmarkEnd w:id="244"/>
      <w:bookmarkEnd w:id="245"/>
    </w:p>
    <w:p w14:paraId="094E2D05" w14:textId="77777777" w:rsidR="00D049FD" w:rsidRDefault="00D049FD" w:rsidP="00D049FD"/>
    <w:tbl>
      <w:tblPr>
        <w:tblW w:w="5000" w:type="pct"/>
        <w:tblBorders>
          <w:top w:val="single" w:sz="2" w:space="0" w:color="7E7E7E"/>
          <w:bottom w:val="single" w:sz="2" w:space="0" w:color="7E7E7E"/>
        </w:tblBorders>
        <w:tblLook w:val="04A0" w:firstRow="1" w:lastRow="0" w:firstColumn="1" w:lastColumn="0" w:noHBand="0" w:noVBand="1"/>
      </w:tblPr>
      <w:tblGrid>
        <w:gridCol w:w="994"/>
        <w:gridCol w:w="8418"/>
      </w:tblGrid>
      <w:tr w:rsidR="00D049FD" w14:paraId="4E2D6B2F" w14:textId="77777777" w:rsidTr="00B10D38">
        <w:trPr>
          <w:trHeight w:val="528"/>
        </w:trPr>
        <w:tc>
          <w:tcPr>
            <w:tcW w:w="528" w:type="pct"/>
            <w:shd w:val="clear" w:color="auto" w:fill="auto"/>
            <w:tcMar>
              <w:top w:w="57" w:type="dxa"/>
            </w:tcMar>
          </w:tcPr>
          <w:p w14:paraId="1721D01E" w14:textId="77777777" w:rsidR="00D049FD" w:rsidRDefault="00D049FD" w:rsidP="00B10D38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25092CC0" wp14:editId="6C067EAA">
                  <wp:extent cx="418465" cy="359410"/>
                  <wp:effectExtent l="0" t="0" r="635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2" w:type="pct"/>
            <w:shd w:val="clear" w:color="auto" w:fill="auto"/>
          </w:tcPr>
          <w:p w14:paraId="0739C453" w14:textId="5ACC8CA5" w:rsidR="00D049FD" w:rsidRPr="00D049FD" w:rsidRDefault="00D049FD" w:rsidP="00D049FD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N</w:t>
            </w:r>
            <w:r>
              <w:t>725-EA</w:t>
            </w:r>
            <w:r>
              <w:rPr>
                <w:rFonts w:hint="eastAsia"/>
              </w:rPr>
              <w:t>如需使用</w:t>
            </w:r>
            <w:proofErr w:type="spellStart"/>
            <w:r>
              <w:rPr>
                <w:rFonts w:hint="eastAsia"/>
              </w:rPr>
              <w:t>e</w:t>
            </w:r>
            <w:r>
              <w:t>Call</w:t>
            </w:r>
            <w:proofErr w:type="spellEnd"/>
            <w:r>
              <w:rPr>
                <w:rFonts w:hint="eastAsia"/>
              </w:rPr>
              <w:t>功能，必须增加外置</w:t>
            </w:r>
            <w:r>
              <w:rPr>
                <w:rFonts w:hint="eastAsia"/>
              </w:rPr>
              <w:t>L</w:t>
            </w:r>
            <w:r>
              <w:t>NA</w:t>
            </w:r>
            <w:r>
              <w:rPr>
                <w:rFonts w:hint="eastAsia"/>
              </w:rPr>
              <w:t>或使用有源天线。</w:t>
            </w:r>
            <w:r>
              <w:rPr>
                <w:rFonts w:hint="eastAsia"/>
              </w:rPr>
              <w:t>L</w:t>
            </w:r>
            <w:r>
              <w:t>NA</w:t>
            </w:r>
            <w:r>
              <w:rPr>
                <w:rFonts w:hint="eastAsia"/>
              </w:rPr>
              <w:t>及有源天线的技术要求，请参考本章节</w:t>
            </w:r>
          </w:p>
        </w:tc>
      </w:tr>
    </w:tbl>
    <w:p w14:paraId="30AE023F" w14:textId="77777777" w:rsidR="00304CE9" w:rsidRDefault="004D5CE0">
      <w:pPr>
        <w:pStyle w:val="BlockLabel"/>
        <w:rPr>
          <w:color w:val="000000" w:themeColor="text1"/>
        </w:rPr>
      </w:pPr>
      <w:r>
        <w:rPr>
          <w:color w:val="000000" w:themeColor="text1"/>
        </w:rPr>
        <w:t>GNSS</w:t>
      </w:r>
      <w:r>
        <w:rPr>
          <w:rFonts w:hint="eastAsia"/>
          <w:color w:val="000000" w:themeColor="text1"/>
        </w:rPr>
        <w:t>阻抗控制</w:t>
      </w:r>
    </w:p>
    <w:p w14:paraId="1E98F18C" w14:textId="18678369" w:rsidR="00304CE9" w:rsidRDefault="00000000">
      <w:pPr>
        <w:pStyle w:val="afc"/>
      </w:pPr>
      <w:sdt>
        <w:sdtPr>
          <w:rPr>
            <w:rFonts w:hint="eastAsia"/>
          </w:rPr>
          <w:alias w:val="关键词"/>
          <w:id w:val="1201452691"/>
          <w:placeholder>
            <w:docPart w:val="74CD003CB822487BB1A7D492F2B64A5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模组的</w:t>
      </w:r>
      <w:r w:rsidR="004D5CE0">
        <w:rPr>
          <w:rFonts w:hint="eastAsia"/>
        </w:rPr>
        <w:t>92</w:t>
      </w:r>
      <w:r w:rsidR="004D5CE0">
        <w:rPr>
          <w:rFonts w:hint="eastAsia"/>
        </w:rPr>
        <w:t>管脚为</w:t>
      </w:r>
      <w:r w:rsidR="004D5CE0">
        <w:t>GNSS</w:t>
      </w:r>
      <w:r w:rsidR="004D5CE0">
        <w:rPr>
          <w:rFonts w:hint="eastAsia"/>
        </w:rPr>
        <w:t>的射频接口，其阻抗特性要求为</w:t>
      </w:r>
      <w:r w:rsidR="004D5CE0">
        <w:t>50Ω</w:t>
      </w:r>
      <w:r w:rsidR="004D5CE0">
        <w:rPr>
          <w:rFonts w:hint="eastAsia"/>
        </w:rPr>
        <w:t>，</w:t>
      </w:r>
      <w:r w:rsidR="004D5CE0">
        <w:rPr>
          <w:rFonts w:hint="eastAsia"/>
        </w:rPr>
        <w:t>GNSS</w:t>
      </w:r>
      <w:r w:rsidR="004D5CE0">
        <w:rPr>
          <w:rFonts w:hint="eastAsia"/>
        </w:rPr>
        <w:t>射频在模组内部结构如下图所示。</w:t>
      </w:r>
    </w:p>
    <w:p w14:paraId="36D2B0E7" w14:textId="4C0CDE89" w:rsidR="00304CE9" w:rsidRPr="00C05764" w:rsidRDefault="004D5CE0" w:rsidP="00C05764">
      <w:pPr>
        <w:pStyle w:val="FigureDescription"/>
        <w:rPr>
          <w:color w:val="000000" w:themeColor="text1"/>
        </w:rPr>
      </w:pPr>
      <w:bookmarkStart w:id="246" w:name="_Toc86412280"/>
      <w:bookmarkStart w:id="247" w:name="_Toc139025526"/>
      <w:r>
        <w:rPr>
          <w:color w:val="000000" w:themeColor="text1"/>
        </w:rPr>
        <w:t>GNSS</w:t>
      </w:r>
      <w:r>
        <w:rPr>
          <w:rFonts w:hint="eastAsia"/>
          <w:color w:val="000000" w:themeColor="text1"/>
        </w:rPr>
        <w:t>接口模组内部连接图</w:t>
      </w:r>
      <w:bookmarkEnd w:id="246"/>
      <w:bookmarkEnd w:id="247"/>
    </w:p>
    <w:p w14:paraId="02B3F216" w14:textId="77777777" w:rsidR="00C05764" w:rsidRDefault="00C05764" w:rsidP="00C05764">
      <w:r>
        <w:object w:dxaOrig="9405" w:dyaOrig="3150" w14:anchorId="4C5ADA55">
          <v:shape id="_x0000_i1033" type="#_x0000_t75" style="width:470.25pt;height:157.5pt" o:ole="">
            <v:imagedata r:id="rId74" o:title=""/>
          </v:shape>
          <o:OLEObject Type="Embed" ProgID="Visio.Drawing.15" ShapeID="_x0000_i1033" DrawAspect="Content" ObjectID="_1749638532" r:id="rId75"/>
        </w:object>
      </w:r>
    </w:p>
    <w:p w14:paraId="3D9C76D4" w14:textId="77777777" w:rsidR="002F7D58" w:rsidRPr="00C05764" w:rsidRDefault="002F7D58" w:rsidP="002F7D58">
      <w:pPr>
        <w:pStyle w:val="afc"/>
      </w:pPr>
    </w:p>
    <w:p w14:paraId="32E9C197" w14:textId="77777777" w:rsidR="00304CE9" w:rsidRDefault="004D5CE0">
      <w:pPr>
        <w:pStyle w:val="BlockLabel"/>
        <w:rPr>
          <w:color w:val="000000" w:themeColor="text1"/>
        </w:rPr>
      </w:pPr>
      <w:r>
        <w:rPr>
          <w:color w:val="000000" w:themeColor="text1"/>
        </w:rPr>
        <w:t>GNSS</w:t>
      </w:r>
      <w:r>
        <w:rPr>
          <w:rFonts w:hint="eastAsia"/>
          <w:color w:val="000000" w:themeColor="text1"/>
        </w:rPr>
        <w:t>有源天线参考设计</w:t>
      </w:r>
    </w:p>
    <w:p w14:paraId="4CB48DF4" w14:textId="120B1FD4" w:rsidR="00304CE9" w:rsidRDefault="004D5CE0" w:rsidP="006B7336">
      <w:pPr>
        <w:pStyle w:val="afc"/>
      </w:pPr>
      <w:r>
        <w:t>GNSS</w:t>
      </w:r>
      <w:r>
        <w:rPr>
          <w:rFonts w:hint="eastAsia"/>
        </w:rPr>
        <w:t>天线接收</w:t>
      </w:r>
      <w:r>
        <w:t>GNSS</w:t>
      </w:r>
      <w:r>
        <w:rPr>
          <w:rFonts w:hint="eastAsia"/>
        </w:rPr>
        <w:t>卫星信号后，经过有源天线内部的前端</w:t>
      </w:r>
      <w:r>
        <w:t>LNA</w:t>
      </w:r>
      <w:r>
        <w:rPr>
          <w:rFonts w:hint="eastAsia"/>
        </w:rPr>
        <w:t>（低噪声放大器）放大后输出，经过馈线和</w:t>
      </w:r>
      <w:r>
        <w:t>PCB</w:t>
      </w:r>
      <w:r>
        <w:rPr>
          <w:rFonts w:hint="eastAsia"/>
        </w:rPr>
        <w:t>走线送入到</w:t>
      </w:r>
      <w:sdt>
        <w:sdtPr>
          <w:rPr>
            <w:rFonts w:hint="eastAsia"/>
          </w:rPr>
          <w:alias w:val="关键词"/>
          <w:id w:val="1201452692"/>
          <w:placeholder>
            <w:docPart w:val="7DB3B95EFB444B5F96B1B3A9ED361107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模组的管脚</w:t>
      </w:r>
      <w:r>
        <w:rPr>
          <w:rFonts w:hint="eastAsia"/>
        </w:rPr>
        <w:t>ANT_GNSS</w:t>
      </w:r>
      <w:r>
        <w:rPr>
          <w:rFonts w:hint="eastAsia"/>
        </w:rPr>
        <w:t>。</w:t>
      </w:r>
      <w:r>
        <w:rPr>
          <w:rFonts w:hint="eastAsia"/>
        </w:rPr>
        <w:t>GNSS</w:t>
      </w:r>
      <w:r>
        <w:rPr>
          <w:rFonts w:hint="eastAsia"/>
        </w:rPr>
        <w:t>有源天线参考设计如下图所示。</w:t>
      </w:r>
    </w:p>
    <w:p w14:paraId="45B6AA26" w14:textId="77777777" w:rsidR="00304CE9" w:rsidRDefault="004D5CE0">
      <w:pPr>
        <w:pStyle w:val="FigureDescription"/>
        <w:rPr>
          <w:color w:val="000000" w:themeColor="text1"/>
        </w:rPr>
      </w:pPr>
      <w:bookmarkStart w:id="248" w:name="_Toc86412281"/>
      <w:bookmarkStart w:id="249" w:name="_Toc139025527"/>
      <w:r>
        <w:rPr>
          <w:rFonts w:hint="eastAsia"/>
        </w:rPr>
        <w:lastRenderedPageBreak/>
        <w:t>GNSS</w:t>
      </w:r>
      <w:r>
        <w:rPr>
          <w:rFonts w:hint="eastAsia"/>
        </w:rPr>
        <w:t>有源天线</w:t>
      </w:r>
      <w:r>
        <w:rPr>
          <w:rFonts w:hint="eastAsia"/>
          <w:color w:val="000000" w:themeColor="text1"/>
        </w:rPr>
        <w:t>参考设计</w:t>
      </w:r>
      <w:bookmarkEnd w:id="248"/>
      <w:bookmarkEnd w:id="249"/>
    </w:p>
    <w:p w14:paraId="0BAA4BD9" w14:textId="512AF465" w:rsidR="00304CE9" w:rsidRDefault="002229B3" w:rsidP="00020DD0">
      <w:pPr>
        <w:pStyle w:val="Figure"/>
        <w:rPr>
          <w:noProof/>
        </w:rPr>
      </w:pPr>
      <w:r w:rsidRPr="002229B3">
        <w:rPr>
          <w:noProof/>
        </w:rPr>
        <w:t xml:space="preserve"> </w:t>
      </w:r>
      <w:r w:rsidR="00BA14F6">
        <w:rPr>
          <w:noProof/>
        </w:rPr>
        <w:drawing>
          <wp:inline distT="0" distB="0" distL="0" distR="0" wp14:anchorId="77EEBA7D" wp14:editId="0C070428">
            <wp:extent cx="4728988" cy="288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8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330A" w14:textId="77777777" w:rsidR="002F7D58" w:rsidRPr="002F7D58" w:rsidRDefault="002F7D58" w:rsidP="002F7D58">
      <w:pPr>
        <w:pStyle w:val="afc"/>
        <w:rPr>
          <w:rFonts w:hint="eastAsia"/>
        </w:rPr>
      </w:pPr>
    </w:p>
    <w:p w14:paraId="7B7EC089" w14:textId="29B19D9F" w:rsidR="009C34FD" w:rsidRDefault="009C34FD" w:rsidP="00783D2A">
      <w:pPr>
        <w:pStyle w:val="afc"/>
      </w:pPr>
      <w:r>
        <w:rPr>
          <w:rFonts w:hint="eastAsia"/>
        </w:rPr>
        <w:t>原理图</w:t>
      </w:r>
      <w:r>
        <w:t>注意事项</w:t>
      </w:r>
      <w:r w:rsidR="00783D2A">
        <w:rPr>
          <w:rFonts w:hint="eastAsia"/>
        </w:rPr>
        <w:t>：</w:t>
      </w:r>
    </w:p>
    <w:p w14:paraId="1E916466" w14:textId="760D4E56" w:rsidR="00C05764" w:rsidRDefault="00C05764">
      <w:pPr>
        <w:pStyle w:val="ItemList"/>
      </w:pPr>
      <w:r w:rsidRPr="007A2F52">
        <w:t>如果</w:t>
      </w:r>
      <w:r>
        <w:t>使</w:t>
      </w:r>
      <w:r w:rsidRPr="007A2F52">
        <w:t>用有源天线，有源天线增益为</w:t>
      </w:r>
      <w:r w:rsidR="00D57980">
        <w:rPr>
          <w:rFonts w:hint="eastAsia"/>
        </w:rPr>
        <w:t>至少为</w:t>
      </w:r>
      <w:r w:rsidR="00D57980">
        <w:rPr>
          <w:rFonts w:hint="eastAsia"/>
        </w:rPr>
        <w:t>1</w:t>
      </w:r>
      <w:r w:rsidR="00D57980">
        <w:t>7dB</w:t>
      </w:r>
      <w:r w:rsidR="00D57980">
        <w:rPr>
          <w:rFonts w:hint="eastAsia"/>
        </w:rPr>
        <w:t>，</w:t>
      </w:r>
      <w:r w:rsidR="00D57980">
        <w:t>不能超过</w:t>
      </w:r>
      <w:r w:rsidR="00D57980">
        <w:rPr>
          <w:rFonts w:hint="eastAsia"/>
        </w:rPr>
        <w:t>4</w:t>
      </w:r>
      <w:r w:rsidR="00D57980">
        <w:t>0dB</w:t>
      </w:r>
      <w:r w:rsidR="00D57980">
        <w:rPr>
          <w:rFonts w:hint="eastAsia"/>
        </w:rPr>
        <w:t>，</w:t>
      </w:r>
      <w:r w:rsidR="00D57980" w:rsidRPr="007A2F52">
        <w:t>建议为</w:t>
      </w:r>
      <w:r w:rsidR="00D57980" w:rsidRPr="007A2F52">
        <w:t>24-30dB</w:t>
      </w:r>
      <w:r w:rsidR="00D57980">
        <w:rPr>
          <w:rFonts w:hint="eastAsia"/>
        </w:rPr>
        <w:t>，</w:t>
      </w:r>
      <w:r w:rsidR="00D57980">
        <w:t>其噪声系数不高于</w:t>
      </w:r>
      <w:r w:rsidR="00D57980">
        <w:rPr>
          <w:rFonts w:hint="eastAsia"/>
        </w:rPr>
        <w:t>3</w:t>
      </w:r>
      <w:r w:rsidR="00D57980">
        <w:t>d</w:t>
      </w:r>
      <w:r w:rsidR="00D57980">
        <w:rPr>
          <w:rFonts w:hint="eastAsia"/>
        </w:rPr>
        <w:t>B</w:t>
      </w:r>
      <w:r w:rsidRPr="007A2F52">
        <w:t>。</w:t>
      </w:r>
    </w:p>
    <w:p w14:paraId="4D5D9CF6" w14:textId="3B269C37" w:rsidR="001E2B6E" w:rsidRPr="009C34FD" w:rsidRDefault="001E2B6E">
      <w:pPr>
        <w:pStyle w:val="ItemList"/>
      </w:pPr>
      <w:r>
        <w:rPr>
          <w:rFonts w:hint="eastAsia"/>
        </w:rPr>
        <w:t>R</w:t>
      </w:r>
      <w:r>
        <w:t>1</w:t>
      </w:r>
      <w:r>
        <w:rPr>
          <w:rFonts w:hint="eastAsia"/>
        </w:rPr>
        <w:t>为</w:t>
      </w:r>
      <w:r>
        <w:t>限流电阻，</w:t>
      </w:r>
      <w:r w:rsidR="00C033FD">
        <w:rPr>
          <w:rFonts w:hint="eastAsia"/>
        </w:rPr>
        <w:t>阻值</w:t>
      </w:r>
      <w:r>
        <w:t>需要</w:t>
      </w:r>
      <w:r>
        <w:rPr>
          <w:rFonts w:hint="eastAsia"/>
        </w:rPr>
        <w:t>根据</w:t>
      </w:r>
      <w:r w:rsidR="002257A7">
        <w:rPr>
          <w:rFonts w:hint="eastAsia"/>
        </w:rPr>
        <w:t>有</w:t>
      </w:r>
      <w:r w:rsidR="002257A7">
        <w:t>源天线电流</w:t>
      </w:r>
      <w:r w:rsidR="008D4D67">
        <w:rPr>
          <w:rFonts w:hint="eastAsia"/>
        </w:rPr>
        <w:t>的</w:t>
      </w:r>
      <w:r w:rsidR="00A73A70">
        <w:rPr>
          <w:rFonts w:hint="eastAsia"/>
        </w:rPr>
        <w:t>规格</w:t>
      </w:r>
      <w:r w:rsidR="00C033FD">
        <w:rPr>
          <w:rFonts w:hint="eastAsia"/>
        </w:rPr>
        <w:t>来</w:t>
      </w:r>
      <w:r w:rsidR="00C033FD">
        <w:t>确定</w:t>
      </w:r>
      <w:r>
        <w:t>。</w:t>
      </w:r>
    </w:p>
    <w:p w14:paraId="0A5F670D" w14:textId="77777777" w:rsidR="00304CE9" w:rsidRDefault="004D5CE0" w:rsidP="00020DD0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090122F6" w14:textId="020A1A5F" w:rsidR="00304CE9" w:rsidRDefault="004D5CE0">
      <w:pPr>
        <w:pStyle w:val="ItemList"/>
      </w:pPr>
      <w:r>
        <w:rPr>
          <w:rFonts w:hint="eastAsia"/>
        </w:rPr>
        <w:t>模组</w:t>
      </w:r>
      <w:r>
        <w:rPr>
          <w:rFonts w:hint="eastAsia"/>
        </w:rPr>
        <w:t>GNSS</w:t>
      </w:r>
      <w:r>
        <w:rPr>
          <w:rFonts w:hint="eastAsia"/>
        </w:rPr>
        <w:t>接口到天线之间的</w:t>
      </w:r>
      <w:r>
        <w:rPr>
          <w:rFonts w:hint="eastAsia"/>
        </w:rPr>
        <w:t>PCB</w:t>
      </w:r>
      <w:r>
        <w:rPr>
          <w:rFonts w:hint="eastAsia"/>
        </w:rPr>
        <w:t>设计请参考章</w:t>
      </w:r>
      <w:r>
        <w:fldChar w:fldCharType="begin"/>
      </w:r>
      <w:r>
        <w:instrText xml:space="preserve"> REF _Ref104317258 \r \h  \* MERGEFORMAT </w:instrText>
      </w:r>
      <w:r>
        <w:fldChar w:fldCharType="separate"/>
      </w:r>
      <w:r w:rsidR="000B05C8">
        <w:t xml:space="preserve">5.5.1 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_Ref95840860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ANT_MAIN/ANT_DIV</w:t>
      </w:r>
      <w:r w:rsidR="000B05C8">
        <w:rPr>
          <w:rFonts w:hint="eastAsia"/>
        </w:rPr>
        <w:t>天线接口</w:t>
      </w:r>
      <w:r>
        <w:fldChar w:fldCharType="end"/>
      </w:r>
      <w:r>
        <w:rPr>
          <w:rFonts w:hint="eastAsia"/>
        </w:rPr>
        <w:t>”的</w:t>
      </w:r>
      <w:r>
        <w:rPr>
          <w:rFonts w:hint="eastAsia"/>
        </w:rPr>
        <w:t>PCB</w:t>
      </w:r>
      <w:r>
        <w:rPr>
          <w:rFonts w:hint="eastAsia"/>
        </w:rPr>
        <w:t>设计注意事项。</w:t>
      </w:r>
    </w:p>
    <w:p w14:paraId="0BA6E48D" w14:textId="77777777" w:rsidR="00304CE9" w:rsidRDefault="004D5CE0">
      <w:pPr>
        <w:pStyle w:val="ItemList"/>
      </w:pPr>
      <w:r>
        <w:rPr>
          <w:rFonts w:hint="eastAsia"/>
        </w:rPr>
        <w:t>不论是馈线还是</w:t>
      </w:r>
      <w:r>
        <w:t>PCB</w:t>
      </w:r>
      <w:r>
        <w:rPr>
          <w:rFonts w:hint="eastAsia"/>
        </w:rPr>
        <w:t>走线，都要求</w:t>
      </w:r>
      <w:r>
        <w:t>50Ω</w:t>
      </w:r>
      <w:r>
        <w:rPr>
          <w:rFonts w:hint="eastAsia"/>
        </w:rPr>
        <w:t>阻抗控制，并且走线不能太长。有源天线的电源是从天线的信号线通过</w:t>
      </w:r>
      <w:r>
        <w:rPr>
          <w:rFonts w:hint="eastAsia"/>
        </w:rPr>
        <w:t>47nH-</w:t>
      </w:r>
      <w:r>
        <w:t>100nH</w:t>
      </w:r>
      <w:r>
        <w:rPr>
          <w:rFonts w:hint="eastAsia"/>
        </w:rPr>
        <w:t>的电感完成馈电。</w:t>
      </w:r>
    </w:p>
    <w:p w14:paraId="1C9ABD02" w14:textId="77777777" w:rsidR="00304CE9" w:rsidRDefault="004D5CE0">
      <w:pPr>
        <w:pStyle w:val="ItemList"/>
      </w:pPr>
      <w:r>
        <w:rPr>
          <w:rFonts w:hint="eastAsia"/>
        </w:rPr>
        <w:t>常见的有源天线为</w:t>
      </w:r>
      <w:r>
        <w:t>3.3V~5V</w:t>
      </w:r>
      <w:r>
        <w:rPr>
          <w:rFonts w:hint="eastAsia"/>
        </w:rPr>
        <w:t>供电。有源天线自身功耗较小，但要求低噪声系数</w:t>
      </w:r>
      <w:r>
        <w:t>LDO</w:t>
      </w:r>
      <w:r>
        <w:rPr>
          <w:rFonts w:hint="eastAsia"/>
        </w:rPr>
        <w:t>通过</w:t>
      </w:r>
      <w:r>
        <w:rPr>
          <w:rFonts w:hint="eastAsia"/>
        </w:rPr>
        <w:t>47nH-</w:t>
      </w:r>
      <w:r>
        <w:t>100nH</w:t>
      </w:r>
      <w:r>
        <w:rPr>
          <w:rFonts w:hint="eastAsia"/>
        </w:rPr>
        <w:t>的电感给天线供电，如上图所示。</w:t>
      </w:r>
    </w:p>
    <w:p w14:paraId="7751A9A6" w14:textId="2884670F" w:rsidR="00304CE9" w:rsidRDefault="004D5CE0">
      <w:pPr>
        <w:pStyle w:val="ItemList"/>
      </w:pPr>
      <w:r>
        <w:rPr>
          <w:rFonts w:hint="eastAsia"/>
        </w:rPr>
        <w:t>GNSS</w:t>
      </w:r>
      <w:r>
        <w:rPr>
          <w:rFonts w:hint="eastAsia"/>
        </w:rPr>
        <w:t>射频部分与主天线的布局和走线，在设计上要尽量远离，防止这两部分互相干扰，影响射频性能，如果布局走线设计不好，可能会干扰</w:t>
      </w:r>
      <w:r>
        <w:t>GNSS</w:t>
      </w:r>
      <w:r>
        <w:rPr>
          <w:rFonts w:hint="eastAsia"/>
        </w:rPr>
        <w:t>，影响性能。</w:t>
      </w:r>
    </w:p>
    <w:p w14:paraId="12E640CA" w14:textId="77777777" w:rsidR="00304CE9" w:rsidRDefault="004D5CE0">
      <w:pPr>
        <w:pStyle w:val="BlockLabel"/>
        <w:rPr>
          <w:color w:val="000000" w:themeColor="text1"/>
        </w:rPr>
      </w:pPr>
      <w:r>
        <w:rPr>
          <w:color w:val="000000" w:themeColor="text1"/>
        </w:rPr>
        <w:t>GNSS</w:t>
      </w:r>
      <w:r>
        <w:rPr>
          <w:rFonts w:hint="eastAsia"/>
          <w:color w:val="000000" w:themeColor="text1"/>
        </w:rPr>
        <w:t>无源天线参考设计</w:t>
      </w:r>
    </w:p>
    <w:p w14:paraId="2650460C" w14:textId="388CBE4A" w:rsidR="00304CE9" w:rsidRDefault="004D5CE0">
      <w:pPr>
        <w:pStyle w:val="afc"/>
      </w:pPr>
      <w:r>
        <w:t>GNSS</w:t>
      </w:r>
      <w:r>
        <w:rPr>
          <w:rFonts w:hint="eastAsia"/>
        </w:rPr>
        <w:t>天线接收</w:t>
      </w:r>
      <w:r>
        <w:t>GNSS</w:t>
      </w:r>
      <w:r>
        <w:rPr>
          <w:rFonts w:hint="eastAsia"/>
        </w:rPr>
        <w:t>卫星信号后，经过</w:t>
      </w:r>
      <w:r>
        <w:t>PCB</w:t>
      </w:r>
      <w:r>
        <w:rPr>
          <w:rFonts w:hint="eastAsia"/>
        </w:rPr>
        <w:t>走线传输到</w:t>
      </w:r>
      <w:sdt>
        <w:sdtPr>
          <w:rPr>
            <w:rFonts w:hint="eastAsia"/>
          </w:rPr>
          <w:alias w:val="关键词"/>
          <w:id w:val="-86003955"/>
          <w:placeholder>
            <w:docPart w:val="768830CC44444ACE919094926F8EAF58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模组的管脚</w:t>
      </w:r>
      <w:r>
        <w:rPr>
          <w:rFonts w:hint="eastAsia"/>
        </w:rPr>
        <w:t>ANT_GNSS</w:t>
      </w:r>
      <w:r>
        <w:rPr>
          <w:rFonts w:hint="eastAsia"/>
        </w:rPr>
        <w:t>。</w:t>
      </w:r>
      <w:r>
        <w:rPr>
          <w:rFonts w:hint="eastAsia"/>
        </w:rPr>
        <w:t>GNSS</w:t>
      </w:r>
      <w:r>
        <w:rPr>
          <w:rFonts w:hint="eastAsia"/>
        </w:rPr>
        <w:t>无源天线参考设计如下图所示。</w:t>
      </w:r>
    </w:p>
    <w:p w14:paraId="709C0AD4" w14:textId="77777777" w:rsidR="00304CE9" w:rsidRDefault="004D5CE0">
      <w:pPr>
        <w:pStyle w:val="FigureDescription"/>
      </w:pPr>
      <w:bookmarkStart w:id="250" w:name="_Toc86412282"/>
      <w:bookmarkStart w:id="251" w:name="_Toc139025528"/>
      <w:r>
        <w:rPr>
          <w:rFonts w:hint="eastAsia"/>
        </w:rPr>
        <w:lastRenderedPageBreak/>
        <w:t>GNSS</w:t>
      </w:r>
      <w:r>
        <w:rPr>
          <w:rFonts w:hint="eastAsia"/>
        </w:rPr>
        <w:t>无源天线参考设计</w:t>
      </w:r>
      <w:bookmarkEnd w:id="250"/>
      <w:bookmarkEnd w:id="251"/>
    </w:p>
    <w:p w14:paraId="2D586A5E" w14:textId="43CABE32" w:rsidR="00304CE9" w:rsidRDefault="00DE6199" w:rsidP="006B7336">
      <w:pPr>
        <w:pStyle w:val="Figure"/>
      </w:pPr>
      <w:r>
        <w:rPr>
          <w:noProof/>
        </w:rPr>
        <w:drawing>
          <wp:inline distT="0" distB="0" distL="0" distR="0" wp14:anchorId="53EF59CE" wp14:editId="5B0357D9">
            <wp:extent cx="5976620" cy="1736725"/>
            <wp:effectExtent l="0" t="0" r="5080" b="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34FC" w14:textId="77777777" w:rsidR="002F7D58" w:rsidRPr="002F7D58" w:rsidRDefault="002F7D58" w:rsidP="002F7D58">
      <w:pPr>
        <w:pStyle w:val="afc"/>
        <w:rPr>
          <w:rFonts w:hint="eastAsia"/>
        </w:rPr>
      </w:pPr>
    </w:p>
    <w:p w14:paraId="2FFF6DF8" w14:textId="77777777" w:rsidR="00FC40B9" w:rsidRDefault="00FC40B9" w:rsidP="00FC40B9">
      <w:pPr>
        <w:pStyle w:val="afc"/>
      </w:pPr>
      <w:r>
        <w:rPr>
          <w:rFonts w:hint="eastAsia"/>
        </w:rPr>
        <w:t>原理图设计注意事项：</w:t>
      </w:r>
    </w:p>
    <w:p w14:paraId="0F3F66D3" w14:textId="4F30E483" w:rsidR="00C05764" w:rsidRDefault="00C05764">
      <w:pPr>
        <w:pStyle w:val="ItemList"/>
      </w:pPr>
      <w:r>
        <w:rPr>
          <w:rFonts w:hint="eastAsia"/>
        </w:rPr>
        <w:t>模组内无</w:t>
      </w:r>
      <w:r>
        <w:t>LNA</w:t>
      </w:r>
      <w:r>
        <w:rPr>
          <w:rFonts w:hint="eastAsia"/>
        </w:rPr>
        <w:t>，</w:t>
      </w:r>
      <w:r w:rsidRPr="007A2F52">
        <w:t>使用无源天线，则外置</w:t>
      </w:r>
      <w:r w:rsidRPr="007A2F52">
        <w:t>LNA</w:t>
      </w:r>
      <w:r w:rsidR="006147D4">
        <w:rPr>
          <w:rFonts w:hint="eastAsia"/>
        </w:rPr>
        <w:t>总</w:t>
      </w:r>
      <w:r w:rsidRPr="007A2F52">
        <w:t>增益</w:t>
      </w:r>
      <w:r>
        <w:rPr>
          <w:rFonts w:hint="eastAsia"/>
        </w:rPr>
        <w:t>需</w:t>
      </w:r>
      <w:r w:rsidR="00E2385D">
        <w:rPr>
          <w:rFonts w:hint="eastAsia"/>
        </w:rPr>
        <w:t>至少为</w:t>
      </w:r>
      <w:r w:rsidR="00E2385D">
        <w:rPr>
          <w:rFonts w:hint="eastAsia"/>
        </w:rPr>
        <w:t>1</w:t>
      </w:r>
      <w:r w:rsidR="00E2385D">
        <w:t>7dB</w:t>
      </w:r>
      <w:r w:rsidR="00E2385D">
        <w:rPr>
          <w:rFonts w:hint="eastAsia"/>
        </w:rPr>
        <w:t>，</w:t>
      </w:r>
      <w:r w:rsidR="00E2385D">
        <w:t>不能超过</w:t>
      </w:r>
      <w:r w:rsidR="00E2385D">
        <w:rPr>
          <w:rFonts w:hint="eastAsia"/>
        </w:rPr>
        <w:t>4</w:t>
      </w:r>
      <w:r w:rsidR="00E2385D">
        <w:t>0dB</w:t>
      </w:r>
      <w:r w:rsidR="00E2385D">
        <w:rPr>
          <w:rFonts w:hint="eastAsia"/>
        </w:rPr>
        <w:t>，</w:t>
      </w:r>
      <w:r w:rsidR="00E2385D" w:rsidRPr="007A2F52">
        <w:t>建议为</w:t>
      </w:r>
      <w:r w:rsidR="00E2385D" w:rsidRPr="007A2F52">
        <w:t>24-30dB</w:t>
      </w:r>
      <w:r w:rsidR="00E2385D">
        <w:rPr>
          <w:rFonts w:hint="eastAsia"/>
        </w:rPr>
        <w:t>，</w:t>
      </w:r>
      <w:r w:rsidR="00E2385D">
        <w:t>其噪声系数不高于</w:t>
      </w:r>
      <w:r w:rsidR="00E2385D">
        <w:t>0.75d</w:t>
      </w:r>
      <w:r w:rsidR="00E2385D">
        <w:rPr>
          <w:rFonts w:hint="eastAsia"/>
        </w:rPr>
        <w:t>B</w:t>
      </w:r>
      <w:r w:rsidRPr="007A2F52">
        <w:t>，可使用两级</w:t>
      </w:r>
      <w:r w:rsidRPr="007A2F52">
        <w:t>LNA</w:t>
      </w:r>
      <w:r w:rsidRPr="007A2F52">
        <w:t>。</w:t>
      </w:r>
    </w:p>
    <w:p w14:paraId="472BFBAA" w14:textId="59470FA7" w:rsidR="00C05764" w:rsidRPr="00C05764" w:rsidRDefault="00C05764" w:rsidP="0046641A">
      <w:pPr>
        <w:pStyle w:val="ItemList"/>
      </w:pPr>
      <w:r w:rsidRPr="00D12078">
        <w:rPr>
          <w:rFonts w:hint="eastAsia"/>
        </w:rPr>
        <w:t>根据实际情况，匹配网络与</w:t>
      </w:r>
      <w:r w:rsidRPr="00D12078">
        <w:rPr>
          <w:rFonts w:hint="eastAsia"/>
        </w:rPr>
        <w:t>LNA</w:t>
      </w:r>
      <w:r w:rsidRPr="00D12078">
        <w:rPr>
          <w:rFonts w:hint="eastAsia"/>
        </w:rPr>
        <w:t>之间可以增加一个</w:t>
      </w:r>
      <w:r w:rsidRPr="00D12078">
        <w:rPr>
          <w:rFonts w:hint="eastAsia"/>
        </w:rPr>
        <w:t>SAW</w:t>
      </w:r>
      <w:r w:rsidRPr="00D12078">
        <w:rPr>
          <w:rFonts w:hint="eastAsia"/>
        </w:rPr>
        <w:t>。</w:t>
      </w:r>
    </w:p>
    <w:p w14:paraId="33F55BA9" w14:textId="77777777" w:rsidR="00304CE9" w:rsidRDefault="004D5CE0" w:rsidP="006B7336">
      <w:pPr>
        <w:pStyle w:val="afc"/>
      </w:pPr>
      <w:r>
        <w:rPr>
          <w:rFonts w:hint="eastAsia"/>
        </w:rPr>
        <w:t>PCB</w:t>
      </w:r>
      <w:r>
        <w:rPr>
          <w:rFonts w:hint="eastAsia"/>
        </w:rPr>
        <w:t>设计注意事项：</w:t>
      </w:r>
    </w:p>
    <w:p w14:paraId="00084B15" w14:textId="77777777" w:rsidR="00C05764" w:rsidRPr="00D12078" w:rsidRDefault="00C05764" w:rsidP="0046641A">
      <w:pPr>
        <w:pStyle w:val="ItemList"/>
      </w:pPr>
      <w:r w:rsidRPr="00D12078">
        <w:rPr>
          <w:rFonts w:hint="eastAsia"/>
        </w:rPr>
        <w:t>为减少噪声对</w:t>
      </w:r>
      <w:r w:rsidRPr="00D12078">
        <w:rPr>
          <w:rFonts w:hint="eastAsia"/>
        </w:rPr>
        <w:t>GNSS</w:t>
      </w:r>
      <w:r w:rsidRPr="00D12078">
        <w:rPr>
          <w:rFonts w:hint="eastAsia"/>
        </w:rPr>
        <w:t>性能的影响，</w:t>
      </w:r>
      <w:r w:rsidRPr="00D12078">
        <w:rPr>
          <w:rFonts w:hint="eastAsia"/>
        </w:rPr>
        <w:t>LNA</w:t>
      </w:r>
      <w:r w:rsidRPr="00D12078">
        <w:rPr>
          <w:rFonts w:hint="eastAsia"/>
        </w:rPr>
        <w:t>应尽可能靠近天线放置。</w:t>
      </w:r>
    </w:p>
    <w:p w14:paraId="593522AB" w14:textId="78C68868" w:rsidR="00C05764" w:rsidRPr="00D12078" w:rsidRDefault="00C05764" w:rsidP="0046641A">
      <w:pPr>
        <w:pStyle w:val="ItemList"/>
      </w:pPr>
      <w:r w:rsidRPr="00D12078">
        <w:rPr>
          <w:rFonts w:hint="eastAsia"/>
        </w:rPr>
        <w:t>GNSS</w:t>
      </w:r>
      <w:r>
        <w:rPr>
          <w:rFonts w:hint="eastAsia"/>
        </w:rPr>
        <w:t>天线要远离其他天线，如主天线</w:t>
      </w:r>
      <w:r w:rsidRPr="00D12078">
        <w:rPr>
          <w:rFonts w:hint="eastAsia"/>
        </w:rPr>
        <w:t>。</w:t>
      </w:r>
    </w:p>
    <w:p w14:paraId="66CA2F1E" w14:textId="5FA82FE9" w:rsidR="00304CE9" w:rsidRDefault="004D5CE0">
      <w:pPr>
        <w:pStyle w:val="ItemList"/>
      </w:pPr>
      <w:r>
        <w:rPr>
          <w:rFonts w:hint="eastAsia"/>
        </w:rPr>
        <w:t>模组</w:t>
      </w:r>
      <w:r>
        <w:rPr>
          <w:rFonts w:hint="eastAsia"/>
        </w:rPr>
        <w:t>GNSS</w:t>
      </w:r>
      <w:r>
        <w:rPr>
          <w:rFonts w:hint="eastAsia"/>
        </w:rPr>
        <w:t>接口到天线之间的</w:t>
      </w:r>
      <w:r>
        <w:rPr>
          <w:rFonts w:hint="eastAsia"/>
        </w:rPr>
        <w:t>PCB</w:t>
      </w:r>
      <w:r>
        <w:rPr>
          <w:rFonts w:hint="eastAsia"/>
        </w:rPr>
        <w:t>设计请参考</w:t>
      </w:r>
      <w:r>
        <w:rPr>
          <w:color w:val="262626"/>
        </w:rPr>
        <w:t>章节</w:t>
      </w:r>
      <w:r>
        <w:fldChar w:fldCharType="begin"/>
      </w:r>
      <w:r>
        <w:rPr>
          <w:color w:val="262626"/>
        </w:rPr>
        <w:instrText xml:space="preserve"> REF _Ref95840762 \r \h </w:instrText>
      </w:r>
      <w:r>
        <w:fldChar w:fldCharType="separate"/>
      </w:r>
      <w:r w:rsidR="000B05C8">
        <w:rPr>
          <w:color w:val="262626"/>
        </w:rPr>
        <w:t xml:space="preserve">5.5.1 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_Ref95840827 \h</w:instrText>
      </w:r>
      <w:r>
        <w:instrText xml:space="preserve"> </w:instrText>
      </w:r>
      <w:r>
        <w:fldChar w:fldCharType="separate"/>
      </w:r>
      <w:r w:rsidR="000B05C8">
        <w:rPr>
          <w:rFonts w:hint="eastAsia"/>
        </w:rPr>
        <w:t>ANT_MAIN/ANT_DIV</w:t>
      </w:r>
      <w:r w:rsidR="000B05C8">
        <w:rPr>
          <w:rFonts w:hint="eastAsia"/>
        </w:rPr>
        <w:t>天线接口</w:t>
      </w:r>
      <w:r>
        <w:fldChar w:fldCharType="end"/>
      </w:r>
      <w:r>
        <w:rPr>
          <w:rFonts w:hint="eastAsia"/>
        </w:rPr>
        <w:t>”的</w:t>
      </w:r>
      <w:r>
        <w:rPr>
          <w:rFonts w:hint="eastAsia"/>
        </w:rPr>
        <w:t>PCB</w:t>
      </w:r>
      <w:r>
        <w:rPr>
          <w:rFonts w:hint="eastAsia"/>
        </w:rPr>
        <w:t>设计注意事项。</w:t>
      </w:r>
    </w:p>
    <w:p w14:paraId="163EDFB5" w14:textId="77777777" w:rsidR="00304CE9" w:rsidRDefault="004D5CE0" w:rsidP="006B7336">
      <w:pPr>
        <w:pStyle w:val="31"/>
      </w:pPr>
      <w:bookmarkStart w:id="252" w:name="_Toc139025583"/>
      <w:bookmarkEnd w:id="211"/>
      <w:bookmarkEnd w:id="212"/>
      <w:bookmarkEnd w:id="227"/>
      <w:bookmarkEnd w:id="228"/>
      <w:r>
        <w:rPr>
          <w:rFonts w:hint="eastAsia"/>
        </w:rPr>
        <w:t>天线装配</w:t>
      </w:r>
      <w:bookmarkEnd w:id="252"/>
    </w:p>
    <w:p w14:paraId="0518EF7C" w14:textId="77777777" w:rsidR="00304CE9" w:rsidRDefault="004D5CE0">
      <w:pPr>
        <w:pStyle w:val="afc"/>
      </w:pPr>
      <w:r>
        <w:rPr>
          <w:rFonts w:hint="eastAsia"/>
        </w:rPr>
        <w:t>模组所用的天线，必须符合移动设备标准，驻波比应在</w:t>
      </w:r>
      <w:r>
        <w:t>1.1</w:t>
      </w:r>
      <w:r>
        <w:rPr>
          <w:rFonts w:hint="eastAsia"/>
        </w:rPr>
        <w:t>到</w:t>
      </w:r>
      <w:r>
        <w:t>1.5</w:t>
      </w:r>
      <w:r>
        <w:rPr>
          <w:rFonts w:hint="eastAsia"/>
        </w:rPr>
        <w:t>之间，输入阻抗</w:t>
      </w:r>
      <w:r>
        <w:t>50Ω</w:t>
      </w:r>
      <w:r>
        <w:rPr>
          <w:rFonts w:hint="eastAsia"/>
        </w:rPr>
        <w:t>，使用环境不同，对天线的增益要求也不同。一般情况下，带内增益越大，带外增益越小，天线的性能越好。</w:t>
      </w:r>
    </w:p>
    <w:p w14:paraId="28A81B86" w14:textId="77777777" w:rsidR="00304CE9" w:rsidRDefault="004D5CE0">
      <w:pPr>
        <w:pStyle w:val="afc"/>
      </w:pPr>
      <w:r>
        <w:rPr>
          <w:rFonts w:hint="eastAsia"/>
        </w:rPr>
        <w:t>模组天线接口可连接胶棒天线、吸盘天线或者内置皮法天线，外部天线和射频管脚连接之间要有良好的屏蔽。如果使用射频缆线连接，要使外部的射频缆线远离所有的干扰源，特别是数字信号及开关电源等。</w:t>
      </w:r>
    </w:p>
    <w:p w14:paraId="5434B55A" w14:textId="77777777" w:rsidR="00304CE9" w:rsidRDefault="004D5CE0">
      <w:pPr>
        <w:pStyle w:val="afc"/>
      </w:pPr>
      <w:r>
        <w:rPr>
          <w:rFonts w:hint="eastAsia"/>
        </w:rPr>
        <w:t>以下是几种常用的天线装配方式：</w:t>
      </w:r>
    </w:p>
    <w:p w14:paraId="051E1717" w14:textId="77777777" w:rsidR="00304CE9" w:rsidRDefault="004D5CE0">
      <w:pPr>
        <w:pStyle w:val="ItemList"/>
      </w:pPr>
      <w:r>
        <w:rPr>
          <w:rFonts w:hint="eastAsia"/>
          <w:lang w:val="en-GB"/>
        </w:rPr>
        <w:t>模组天线采用射频线的连接方式，</w:t>
      </w:r>
      <w:r>
        <w:rPr>
          <w:rFonts w:hint="eastAsia"/>
        </w:rPr>
        <w:t>建议使用</w:t>
      </w:r>
      <w:r>
        <w:t>Murata</w:t>
      </w:r>
      <w:r>
        <w:rPr>
          <w:rFonts w:hint="eastAsia"/>
        </w:rPr>
        <w:t>（村田）公司的</w:t>
      </w:r>
      <w:r>
        <w:t>GSC</w:t>
      </w:r>
      <w:r>
        <w:rPr>
          <w:rFonts w:hint="eastAsia"/>
        </w:rPr>
        <w:t>射频连接器，推荐型号为</w:t>
      </w:r>
      <w:r>
        <w:t>MM9329-2700RA1</w:t>
      </w:r>
      <w:r>
        <w:rPr>
          <w:rFonts w:hint="eastAsia"/>
        </w:rPr>
        <w:t>，具体封装规格如下图所示，外接天线可通过射频线连接外部天线。</w:t>
      </w:r>
    </w:p>
    <w:p w14:paraId="6E687537" w14:textId="77777777" w:rsidR="00304CE9" w:rsidRDefault="004D5CE0">
      <w:pPr>
        <w:pStyle w:val="FigureDescription"/>
      </w:pPr>
      <w:bookmarkStart w:id="253" w:name="_Toc139025529"/>
      <w:r>
        <w:rPr>
          <w:rFonts w:hint="eastAsia"/>
          <w:lang w:val="en-GB"/>
        </w:rPr>
        <w:lastRenderedPageBreak/>
        <w:t>村田</w:t>
      </w:r>
      <w:r>
        <w:rPr>
          <w:rFonts w:hint="eastAsia"/>
        </w:rPr>
        <w:t>射频连接器封装规格</w:t>
      </w:r>
      <w:bookmarkEnd w:id="253"/>
    </w:p>
    <w:p w14:paraId="3865B119" w14:textId="77777777" w:rsidR="00304CE9" w:rsidRDefault="004D5CE0" w:rsidP="002F7D58">
      <w:pPr>
        <w:pStyle w:val="Figure"/>
      </w:pPr>
      <w:r>
        <w:rPr>
          <w:noProof/>
        </w:rPr>
        <w:drawing>
          <wp:inline distT="0" distB="0" distL="0" distR="0" wp14:anchorId="00002422" wp14:editId="2076D1BE">
            <wp:extent cx="4424680" cy="2714625"/>
            <wp:effectExtent l="0" t="0" r="13970" b="9525"/>
            <wp:docPr id="19" name="图片 46" descr="g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6" descr="gsc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D823" w14:textId="77777777" w:rsidR="00304CE9" w:rsidRDefault="00304CE9">
      <w:pPr>
        <w:pStyle w:val="afc"/>
        <w:rPr>
          <w:lang w:val="en-GB"/>
        </w:rPr>
      </w:pPr>
    </w:p>
    <w:p w14:paraId="4F3B7834" w14:textId="77777777" w:rsidR="00304CE9" w:rsidRDefault="004D5CE0">
      <w:pPr>
        <w:pStyle w:val="ItemList"/>
      </w:pPr>
      <w:r>
        <w:rPr>
          <w:rFonts w:hint="eastAsia"/>
        </w:rPr>
        <w:t>射频线通过焊接的</w:t>
      </w:r>
      <w:proofErr w:type="gramStart"/>
      <w:r>
        <w:rPr>
          <w:rFonts w:hint="eastAsia"/>
        </w:rPr>
        <w:t>方式与模组</w:t>
      </w:r>
      <w:proofErr w:type="gramEnd"/>
      <w:r>
        <w:rPr>
          <w:rFonts w:hint="eastAsia"/>
        </w:rPr>
        <w:t>连接，</w:t>
      </w:r>
      <w:r>
        <w:t>这种方式存在稳定性、一致性问题和</w:t>
      </w:r>
      <w:r>
        <w:t>RF</w:t>
      </w:r>
      <w:r>
        <w:t>性能下降问题，不推荐使用</w:t>
      </w:r>
      <w:r>
        <w:rPr>
          <w:rFonts w:hint="eastAsia"/>
        </w:rPr>
        <w:t>。</w:t>
      </w:r>
    </w:p>
    <w:p w14:paraId="377F334A" w14:textId="77777777" w:rsidR="00304CE9" w:rsidRDefault="004D5CE0">
      <w:pPr>
        <w:pStyle w:val="afc"/>
      </w:pPr>
      <w:r>
        <w:rPr>
          <w:rFonts w:hint="eastAsia"/>
        </w:rPr>
        <w:t>连接方式的效果图如下图所示。</w:t>
      </w:r>
    </w:p>
    <w:p w14:paraId="25DF73E7" w14:textId="77777777" w:rsidR="00304CE9" w:rsidRDefault="004D5CE0">
      <w:pPr>
        <w:pStyle w:val="FigureDescription"/>
      </w:pPr>
      <w:bookmarkStart w:id="254" w:name="_Toc139025530"/>
      <w:r>
        <w:rPr>
          <w:rFonts w:hint="eastAsia"/>
          <w:lang w:val="en-GB"/>
        </w:rPr>
        <w:t>模组射频的连接方式</w:t>
      </w:r>
      <w:bookmarkEnd w:id="254"/>
    </w:p>
    <w:p w14:paraId="01EF4818" w14:textId="598843E9" w:rsidR="00304CE9" w:rsidRDefault="004D5CE0" w:rsidP="00240D8C">
      <w:pPr>
        <w:pStyle w:val="Figure"/>
      </w:pPr>
      <w:r>
        <w:rPr>
          <w:noProof/>
        </w:rPr>
        <w:drawing>
          <wp:inline distT="0" distB="0" distL="0" distR="0" wp14:anchorId="09593201" wp14:editId="3DE018AB">
            <wp:extent cx="5581650" cy="742950"/>
            <wp:effectExtent l="0" t="0" r="0" b="0"/>
            <wp:docPr id="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ACCC" w14:textId="308771BC" w:rsidR="00304CE9" w:rsidRDefault="004D5CE0" w:rsidP="008E170C">
      <w:pPr>
        <w:pStyle w:val="afc"/>
      </w:pPr>
      <w:r>
        <w:rPr>
          <w:rFonts w:hint="eastAsia"/>
        </w:rPr>
        <w:t>更详尽的内容，请参考天线厂家使用及其说明文档。</w:t>
      </w:r>
    </w:p>
    <w:p w14:paraId="2005F43D" w14:textId="77777777" w:rsidR="00304CE9" w:rsidRDefault="00304CE9">
      <w:pPr>
        <w:pStyle w:val="afc"/>
      </w:pPr>
    </w:p>
    <w:p w14:paraId="469EAEDB" w14:textId="77777777" w:rsidR="00623D78" w:rsidRDefault="00623D78" w:rsidP="00623D78">
      <w:pPr>
        <w:pStyle w:val="20"/>
      </w:pPr>
      <w:bookmarkStart w:id="255" w:name="_Toc519690692"/>
      <w:bookmarkStart w:id="256" w:name="_Toc108100716"/>
      <w:bookmarkStart w:id="257" w:name="_Toc119942898"/>
      <w:bookmarkStart w:id="258" w:name="_Toc519690698"/>
      <w:bookmarkStart w:id="259" w:name="_Toc139025584"/>
      <w:bookmarkEnd w:id="126"/>
      <w:bookmarkEnd w:id="213"/>
      <w:proofErr w:type="spellStart"/>
      <w:r>
        <w:rPr>
          <w:rFonts w:hint="eastAsia"/>
        </w:rPr>
        <w:t>其他功能接口</w:t>
      </w:r>
      <w:bookmarkEnd w:id="255"/>
      <w:bookmarkEnd w:id="256"/>
      <w:bookmarkEnd w:id="257"/>
      <w:bookmarkEnd w:id="259"/>
      <w:proofErr w:type="spellEnd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580"/>
        <w:gridCol w:w="1254"/>
        <w:gridCol w:w="710"/>
        <w:gridCol w:w="2389"/>
        <w:gridCol w:w="3479"/>
      </w:tblGrid>
      <w:tr w:rsidR="00623D78" w14:paraId="3F820E3F" w14:textId="77777777" w:rsidTr="009B2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39" w:type="pct"/>
          </w:tcPr>
          <w:p w14:paraId="50A6E18C" w14:textId="77777777" w:rsidR="00623D78" w:rsidRDefault="00623D78" w:rsidP="009B28C2">
            <w:pPr>
              <w:pStyle w:val="TableHeading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666" w:type="pct"/>
          </w:tcPr>
          <w:p w14:paraId="2D279778" w14:textId="77777777" w:rsidR="00623D78" w:rsidRDefault="00623D78" w:rsidP="009B28C2">
            <w:pPr>
              <w:pStyle w:val="TableHeading"/>
            </w:pPr>
            <w:r>
              <w:rPr>
                <w:rFonts w:hint="eastAsia"/>
              </w:rPr>
              <w:t>管脚序号</w:t>
            </w:r>
          </w:p>
        </w:tc>
        <w:tc>
          <w:tcPr>
            <w:tcW w:w="377" w:type="pct"/>
          </w:tcPr>
          <w:p w14:paraId="62EAA7BD" w14:textId="77777777" w:rsidR="00623D78" w:rsidRDefault="00623D78" w:rsidP="009B28C2">
            <w:pPr>
              <w:pStyle w:val="TableHeading"/>
            </w:pPr>
            <w:r>
              <w:t>I/O</w:t>
            </w:r>
          </w:p>
        </w:tc>
        <w:tc>
          <w:tcPr>
            <w:tcW w:w="1269" w:type="pct"/>
          </w:tcPr>
          <w:p w14:paraId="5F31F2FF" w14:textId="77777777" w:rsidR="00623D78" w:rsidRDefault="00623D78" w:rsidP="009B28C2">
            <w:pPr>
              <w:pStyle w:val="TableHeading"/>
            </w:pPr>
            <w:r>
              <w:rPr>
                <w:rFonts w:hint="eastAsia"/>
              </w:rPr>
              <w:t>功能描述</w:t>
            </w:r>
          </w:p>
        </w:tc>
        <w:tc>
          <w:tcPr>
            <w:tcW w:w="1848" w:type="pct"/>
          </w:tcPr>
          <w:p w14:paraId="1A440BB6" w14:textId="77777777" w:rsidR="00623D78" w:rsidRDefault="00623D78" w:rsidP="009B28C2">
            <w:pPr>
              <w:pStyle w:val="TableHeading"/>
            </w:pPr>
            <w:r>
              <w:rPr>
                <w:rFonts w:hint="eastAsia"/>
              </w:rPr>
              <w:t>备注</w:t>
            </w:r>
          </w:p>
        </w:tc>
      </w:tr>
      <w:tr w:rsidR="00623D78" w14:paraId="397D5C22" w14:textId="77777777" w:rsidTr="009B28C2">
        <w:tc>
          <w:tcPr>
            <w:tcW w:w="839" w:type="pct"/>
          </w:tcPr>
          <w:p w14:paraId="7B696B83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USB_BOOT</w:t>
            </w:r>
          </w:p>
        </w:tc>
        <w:tc>
          <w:tcPr>
            <w:tcW w:w="666" w:type="pct"/>
          </w:tcPr>
          <w:p w14:paraId="164E7E9F" w14:textId="77777777" w:rsidR="00623D78" w:rsidRDefault="00623D78" w:rsidP="007F6E5D">
            <w:pPr>
              <w:pStyle w:val="TableText"/>
            </w:pPr>
            <w:r>
              <w:t>48</w:t>
            </w:r>
          </w:p>
        </w:tc>
        <w:tc>
          <w:tcPr>
            <w:tcW w:w="377" w:type="pct"/>
          </w:tcPr>
          <w:p w14:paraId="5C5C6151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269" w:type="pct"/>
          </w:tcPr>
          <w:p w14:paraId="5F0E4C2C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强制下载升级控制脚</w:t>
            </w:r>
          </w:p>
        </w:tc>
        <w:tc>
          <w:tcPr>
            <w:tcW w:w="1848" w:type="pct"/>
          </w:tcPr>
          <w:p w14:paraId="428D1577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开机</w:t>
            </w:r>
            <w:r>
              <w:t>时</w:t>
            </w:r>
            <w:r>
              <w:rPr>
                <w:rFonts w:hint="eastAsia"/>
              </w:rPr>
              <w:t>将</w:t>
            </w:r>
            <w:r>
              <w:t>此引脚</w:t>
            </w:r>
            <w:r>
              <w:rPr>
                <w:rFonts w:hint="eastAsia"/>
              </w:rPr>
              <w:t>下拉</w:t>
            </w:r>
            <w:r>
              <w:t>到</w:t>
            </w:r>
            <w:r>
              <w:rPr>
                <w:rFonts w:hint="eastAsia"/>
              </w:rPr>
              <w:t>GND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USB</w:t>
            </w:r>
            <w:r>
              <w:rPr>
                <w:rFonts w:hint="eastAsia"/>
              </w:rPr>
              <w:t>下载模式，不使用则悬空。</w:t>
            </w:r>
          </w:p>
        </w:tc>
      </w:tr>
      <w:tr w:rsidR="00623D78" w14:paraId="61CBBCC3" w14:textId="77777777" w:rsidTr="009B28C2">
        <w:tc>
          <w:tcPr>
            <w:tcW w:w="839" w:type="pct"/>
          </w:tcPr>
          <w:p w14:paraId="19445F64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RING</w:t>
            </w:r>
          </w:p>
        </w:tc>
        <w:tc>
          <w:tcPr>
            <w:tcW w:w="666" w:type="pct"/>
          </w:tcPr>
          <w:p w14:paraId="6F0C4D67" w14:textId="77777777" w:rsidR="00623D78" w:rsidRDefault="00623D78" w:rsidP="007F6E5D">
            <w:pPr>
              <w:pStyle w:val="TableText"/>
            </w:pPr>
            <w:r>
              <w:t>78</w:t>
            </w:r>
          </w:p>
        </w:tc>
        <w:tc>
          <w:tcPr>
            <w:tcW w:w="377" w:type="pct"/>
          </w:tcPr>
          <w:p w14:paraId="46024C99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DO</w:t>
            </w:r>
          </w:p>
        </w:tc>
        <w:tc>
          <w:tcPr>
            <w:tcW w:w="1269" w:type="pct"/>
          </w:tcPr>
          <w:p w14:paraId="61415DE0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来电信息指示灯控制</w:t>
            </w:r>
          </w:p>
        </w:tc>
        <w:tc>
          <w:tcPr>
            <w:tcW w:w="1848" w:type="pct"/>
          </w:tcPr>
          <w:p w14:paraId="23BB417A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  <w:tr w:rsidR="00623D78" w14:paraId="5DC1DE40" w14:textId="77777777" w:rsidTr="009B28C2">
        <w:tc>
          <w:tcPr>
            <w:tcW w:w="839" w:type="pct"/>
          </w:tcPr>
          <w:p w14:paraId="60155DB4" w14:textId="77777777" w:rsidR="00623D78" w:rsidRDefault="00623D78" w:rsidP="007F6E5D">
            <w:pPr>
              <w:pStyle w:val="TableText"/>
            </w:pPr>
            <w:r>
              <w:t>SLEEP</w:t>
            </w:r>
          </w:p>
        </w:tc>
        <w:tc>
          <w:tcPr>
            <w:tcW w:w="666" w:type="pct"/>
          </w:tcPr>
          <w:p w14:paraId="2EB8AC91" w14:textId="77777777" w:rsidR="00623D78" w:rsidRDefault="00623D78" w:rsidP="007F6E5D">
            <w:pPr>
              <w:pStyle w:val="TableText"/>
            </w:pPr>
            <w:r>
              <w:t>79</w:t>
            </w:r>
          </w:p>
        </w:tc>
        <w:tc>
          <w:tcPr>
            <w:tcW w:w="377" w:type="pct"/>
          </w:tcPr>
          <w:p w14:paraId="7DC0F8E9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DI</w:t>
            </w:r>
          </w:p>
        </w:tc>
        <w:tc>
          <w:tcPr>
            <w:tcW w:w="1269" w:type="pct"/>
          </w:tcPr>
          <w:p w14:paraId="6F19F25C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休眠模式控制</w:t>
            </w:r>
          </w:p>
        </w:tc>
        <w:tc>
          <w:tcPr>
            <w:tcW w:w="1848" w:type="pct"/>
          </w:tcPr>
          <w:p w14:paraId="5173AD08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控制模组休眠，不使用则悬空。</w:t>
            </w:r>
          </w:p>
        </w:tc>
      </w:tr>
      <w:tr w:rsidR="00623D78" w14:paraId="5DD9E8A7" w14:textId="77777777" w:rsidTr="009B28C2">
        <w:tc>
          <w:tcPr>
            <w:tcW w:w="839" w:type="pct"/>
          </w:tcPr>
          <w:p w14:paraId="71782EFD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NET</w:t>
            </w:r>
            <w:r>
              <w:t>_</w:t>
            </w:r>
            <w:r>
              <w:rPr>
                <w:rFonts w:hint="eastAsia"/>
              </w:rPr>
              <w:t>LIGHT</w:t>
            </w:r>
          </w:p>
        </w:tc>
        <w:tc>
          <w:tcPr>
            <w:tcW w:w="666" w:type="pct"/>
          </w:tcPr>
          <w:p w14:paraId="2AAF95C6" w14:textId="77777777" w:rsidR="00623D78" w:rsidRDefault="00623D78" w:rsidP="007F6E5D">
            <w:pPr>
              <w:pStyle w:val="TableText"/>
            </w:pPr>
            <w:r>
              <w:t>83</w:t>
            </w:r>
          </w:p>
        </w:tc>
        <w:tc>
          <w:tcPr>
            <w:tcW w:w="377" w:type="pct"/>
          </w:tcPr>
          <w:p w14:paraId="2D119C21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DO</w:t>
            </w:r>
            <w:r>
              <w:t xml:space="preserve"> </w:t>
            </w:r>
          </w:p>
        </w:tc>
        <w:tc>
          <w:tcPr>
            <w:tcW w:w="1269" w:type="pct"/>
          </w:tcPr>
          <w:p w14:paraId="179F779B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网络指示灯控制</w:t>
            </w:r>
          </w:p>
        </w:tc>
        <w:tc>
          <w:tcPr>
            <w:tcW w:w="1848" w:type="pct"/>
          </w:tcPr>
          <w:p w14:paraId="5BBC3213" w14:textId="77777777" w:rsidR="00623D78" w:rsidRDefault="00623D78" w:rsidP="007F6E5D">
            <w:pPr>
              <w:pStyle w:val="TableText"/>
            </w:pPr>
            <w:r>
              <w:rPr>
                <w:rFonts w:hint="eastAsia"/>
              </w:rPr>
              <w:t>不使用则悬空。</w:t>
            </w:r>
          </w:p>
        </w:tc>
      </w:tr>
    </w:tbl>
    <w:p w14:paraId="4358E8AB" w14:textId="77777777" w:rsidR="00623D78" w:rsidRDefault="00623D78" w:rsidP="00623D78">
      <w:pPr>
        <w:pStyle w:val="31"/>
      </w:pPr>
      <w:bookmarkStart w:id="260" w:name="_Toc519690697"/>
      <w:bookmarkStart w:id="261" w:name="_Toc139025585"/>
      <w:r>
        <w:rPr>
          <w:rFonts w:hint="eastAsia"/>
        </w:rPr>
        <w:lastRenderedPageBreak/>
        <w:t>USB_BOOT</w:t>
      </w:r>
      <w:bookmarkEnd w:id="260"/>
      <w:bookmarkEnd w:id="261"/>
    </w:p>
    <w:p w14:paraId="44E2CB8D" w14:textId="77777777" w:rsidR="00623D78" w:rsidRDefault="00623D78" w:rsidP="00623D78">
      <w:pPr>
        <w:pStyle w:val="afc"/>
        <w:ind w:firstLineChars="0" w:firstLine="0"/>
        <w:rPr>
          <w:lang w:val="en-GB" w:eastAsia="en-US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623D78" w14:paraId="620D4F5B" w14:textId="77777777" w:rsidTr="009B28C2">
        <w:trPr>
          <w:trHeight w:val="528"/>
        </w:trPr>
        <w:tc>
          <w:tcPr>
            <w:tcW w:w="993" w:type="dxa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  <w:tcMar>
              <w:top w:w="57" w:type="dxa"/>
              <w:left w:w="108" w:type="dxa"/>
              <w:bottom w:w="0" w:type="dxa"/>
              <w:right w:w="108" w:type="dxa"/>
            </w:tcMar>
          </w:tcPr>
          <w:p w14:paraId="4BA7BB7C" w14:textId="77777777" w:rsidR="00623D78" w:rsidRDefault="00623D78" w:rsidP="007F6E5D">
            <w:pPr>
              <w:pStyle w:val="TableText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16CD246" wp14:editId="76CBC3A8">
                  <wp:extent cx="441960" cy="359410"/>
                  <wp:effectExtent l="0" t="0" r="0" b="0"/>
                  <wp:docPr id="717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  <w:tcBorders>
              <w:top w:val="single" w:sz="2" w:space="0" w:color="7F7F7F" w:themeColor="text1" w:themeTint="80"/>
              <w:left w:val="nil"/>
              <w:bottom w:val="single" w:sz="2" w:space="0" w:color="7F7F7F" w:themeColor="text1" w:themeTint="80"/>
              <w:right w:val="nil"/>
            </w:tcBorders>
          </w:tcPr>
          <w:p w14:paraId="7CD06706" w14:textId="77777777" w:rsidR="00623D78" w:rsidRDefault="00623D78" w:rsidP="009B28C2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建议对</w:t>
            </w:r>
            <w:r>
              <w:rPr>
                <w:rFonts w:hint="eastAsia"/>
              </w:rPr>
              <w:t>USB_BOOT</w:t>
            </w:r>
            <w:r>
              <w:rPr>
                <w:rFonts w:hint="eastAsia"/>
              </w:rPr>
              <w:t>引脚</w:t>
            </w:r>
            <w:r>
              <w:t>预留测试点。</w:t>
            </w:r>
            <w:r>
              <w:rPr>
                <w:rFonts w:hint="eastAsia"/>
              </w:rPr>
              <w:t>用于进入</w:t>
            </w:r>
            <w:r>
              <w:rPr>
                <w:rFonts w:hint="eastAsia"/>
              </w:rPr>
              <w:t>USB</w:t>
            </w:r>
            <w:r>
              <w:rPr>
                <w:rFonts w:hint="eastAsia"/>
              </w:rPr>
              <w:t>强制</w:t>
            </w:r>
            <w:r>
              <w:t>下载模式，进行</w:t>
            </w:r>
            <w:r>
              <w:rPr>
                <w:rFonts w:hint="eastAsia"/>
              </w:rPr>
              <w:t>软件</w:t>
            </w:r>
            <w:r>
              <w:t>升级。</w:t>
            </w:r>
          </w:p>
        </w:tc>
      </w:tr>
    </w:tbl>
    <w:p w14:paraId="33AA51C4" w14:textId="77777777" w:rsidR="00623D78" w:rsidRDefault="00623D78" w:rsidP="002F7D58">
      <w:pPr>
        <w:pStyle w:val="afc"/>
      </w:pPr>
      <w:r>
        <w:rPr>
          <w:rFonts w:hint="eastAsia"/>
        </w:rPr>
        <w:t>USB_BOOT</w:t>
      </w:r>
      <w:r>
        <w:rPr>
          <w:rFonts w:hint="eastAsia"/>
        </w:rPr>
        <w:t>为强制下载控制管脚。开机时将</w:t>
      </w:r>
      <w:r>
        <w:rPr>
          <w:rFonts w:hint="eastAsia"/>
        </w:rPr>
        <w:t>USB_BOOT</w:t>
      </w:r>
      <w:r>
        <w:rPr>
          <w:rFonts w:hint="eastAsia"/>
        </w:rPr>
        <w:t>管脚下拉到</w:t>
      </w:r>
      <w:r>
        <w:rPr>
          <w:sz w:val="22"/>
        </w:rPr>
        <w:t>GND</w:t>
      </w:r>
      <w:r>
        <w:rPr>
          <w:rFonts w:hint="eastAsia"/>
          <w:sz w:val="22"/>
        </w:rPr>
        <w:t>，</w:t>
      </w:r>
      <w:r>
        <w:rPr>
          <w:rFonts w:hint="eastAsia"/>
        </w:rPr>
        <w:t>模组即可进入强制下载模式，该</w:t>
      </w:r>
      <w:r>
        <w:t>功能</w:t>
      </w:r>
      <w:r>
        <w:rPr>
          <w:rFonts w:hint="eastAsia"/>
        </w:rPr>
        <w:t>用于产品因为故障无法正常启动或无法</w:t>
      </w:r>
      <w:r>
        <w:t>正常</w:t>
      </w:r>
      <w:r>
        <w:rPr>
          <w:rFonts w:hint="eastAsia"/>
        </w:rPr>
        <w:t>运行时的最终处理方式。为方便产品后续的软件升级，建议预留此管脚。可以</w:t>
      </w:r>
      <w:r>
        <w:t>预留按键或测试点</w:t>
      </w:r>
      <w:r>
        <w:rPr>
          <w:rFonts w:hint="eastAsia"/>
        </w:rPr>
        <w:t>。强制下载参考设计如下图所示，管脚建议</w:t>
      </w:r>
      <w:r>
        <w:t>预留</w:t>
      </w:r>
      <w:r>
        <w:rPr>
          <w:rFonts w:hint="eastAsia"/>
        </w:rPr>
        <w:t>ESD</w:t>
      </w:r>
      <w:r>
        <w:rPr>
          <w:rFonts w:hint="eastAsia"/>
        </w:rPr>
        <w:t>器件。</w:t>
      </w:r>
    </w:p>
    <w:p w14:paraId="280FA1C6" w14:textId="77777777" w:rsidR="00623D78" w:rsidRDefault="00623D78" w:rsidP="00623D78">
      <w:pPr>
        <w:pStyle w:val="FigureDescription"/>
        <w:ind w:left="780" w:hanging="360"/>
      </w:pPr>
      <w:bookmarkStart w:id="262" w:name="_Toc519690890"/>
      <w:bookmarkStart w:id="263" w:name="_Toc139025531"/>
      <w:r>
        <w:rPr>
          <w:rFonts w:hint="eastAsia"/>
        </w:rPr>
        <w:t>强制下载参考设计</w:t>
      </w:r>
      <w:bookmarkEnd w:id="262"/>
      <w:bookmarkEnd w:id="263"/>
    </w:p>
    <w:p w14:paraId="7ABDED09" w14:textId="1E73FD69" w:rsidR="00623D78" w:rsidRDefault="00C03400" w:rsidP="00623D78">
      <w:pPr>
        <w:pStyle w:val="Figure"/>
      </w:pPr>
      <w:r>
        <w:rPr>
          <w:noProof/>
        </w:rPr>
        <w:drawing>
          <wp:inline distT="0" distB="0" distL="0" distR="0" wp14:anchorId="62CD5C37" wp14:editId="3335A700">
            <wp:extent cx="4451287" cy="180000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128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76BE" w14:textId="77777777" w:rsidR="00623D78" w:rsidRDefault="00623D78" w:rsidP="00623D78">
      <w:pPr>
        <w:pStyle w:val="afc"/>
      </w:pPr>
    </w:p>
    <w:p w14:paraId="7B473641" w14:textId="77777777" w:rsidR="00623D78" w:rsidRDefault="00623D78" w:rsidP="00623D78">
      <w:pPr>
        <w:pStyle w:val="31"/>
      </w:pPr>
      <w:bookmarkStart w:id="264" w:name="_Toc503528063"/>
      <w:bookmarkStart w:id="265" w:name="_Toc519690696"/>
      <w:bookmarkStart w:id="266" w:name="_Toc139025586"/>
      <w:r>
        <w:rPr>
          <w:rFonts w:hint="eastAsia"/>
        </w:rPr>
        <w:t>RING</w:t>
      </w:r>
      <w:bookmarkEnd w:id="264"/>
      <w:bookmarkEnd w:id="265"/>
      <w:bookmarkEnd w:id="266"/>
    </w:p>
    <w:p w14:paraId="75F956A5" w14:textId="77777777" w:rsidR="00623D78" w:rsidRDefault="00623D78">
      <w:pPr>
        <w:pStyle w:val="ItemList"/>
      </w:pPr>
      <w:bookmarkStart w:id="267" w:name="_Toc459736955"/>
      <w:bookmarkEnd w:id="267"/>
      <w:r>
        <w:rPr>
          <w:rFonts w:hint="eastAsia"/>
        </w:rPr>
        <w:t>语音来电</w:t>
      </w:r>
      <w:r>
        <w:t>RING</w:t>
      </w:r>
      <w:r>
        <w:t>指示</w:t>
      </w:r>
    </w:p>
    <w:p w14:paraId="797DDBAB" w14:textId="77777777" w:rsidR="00623D78" w:rsidRDefault="00623D78" w:rsidP="00623D78">
      <w:pPr>
        <w:pStyle w:val="ItemListText"/>
      </w:pPr>
      <w:r>
        <w:rPr>
          <w:rFonts w:hint="eastAsia"/>
        </w:rPr>
        <w:t>有语音来电时，在振铃过程中，</w:t>
      </w:r>
      <w:r>
        <w:t>RING</w:t>
      </w:r>
      <w:r>
        <w:rPr>
          <w:rFonts w:hint="eastAsia"/>
        </w:rPr>
        <w:t>管脚输出周期为</w:t>
      </w:r>
      <w:r>
        <w:t>5s</w:t>
      </w:r>
      <w:r>
        <w:rPr>
          <w:rFonts w:hint="eastAsia"/>
        </w:rPr>
        <w:t>，脉宽为</w:t>
      </w:r>
      <w:r>
        <w:t>30ms</w:t>
      </w:r>
      <w:r>
        <w:rPr>
          <w:rFonts w:hint="eastAsia"/>
        </w:rPr>
        <w:t>的低脉冲。电话接通后恢复成高电平，如下图所示。</w:t>
      </w:r>
    </w:p>
    <w:p w14:paraId="6C612654" w14:textId="77777777" w:rsidR="00623D78" w:rsidRDefault="00623D78" w:rsidP="00623D78">
      <w:pPr>
        <w:pStyle w:val="FigureDescription"/>
        <w:ind w:left="780" w:hanging="360"/>
        <w:rPr>
          <w:lang w:val="zh-CN"/>
        </w:rPr>
      </w:pPr>
      <w:bookmarkStart w:id="268" w:name="_Toc503528112"/>
      <w:bookmarkStart w:id="269" w:name="_Toc519690888"/>
      <w:bookmarkStart w:id="270" w:name="_Toc139025532"/>
      <w:r>
        <w:rPr>
          <w:rFonts w:hint="eastAsia"/>
        </w:rPr>
        <w:t>语音来电</w:t>
      </w:r>
      <w:r>
        <w:t>RING</w:t>
      </w:r>
      <w:r>
        <w:rPr>
          <w:rFonts w:hint="eastAsia"/>
        </w:rPr>
        <w:t>指示</w:t>
      </w:r>
      <w:bookmarkEnd w:id="268"/>
      <w:bookmarkEnd w:id="269"/>
      <w:bookmarkEnd w:id="270"/>
    </w:p>
    <w:p w14:paraId="6608646B" w14:textId="77777777" w:rsidR="00623D78" w:rsidRDefault="00623D78" w:rsidP="00623D78">
      <w:pPr>
        <w:pStyle w:val="Figure"/>
        <w:rPr>
          <w:lang w:val="zh-CN"/>
        </w:rPr>
      </w:pPr>
      <w:r>
        <w:rPr>
          <w:noProof/>
        </w:rPr>
        <w:drawing>
          <wp:inline distT="0" distB="0" distL="0" distR="0" wp14:anchorId="021E0A88" wp14:editId="205DD6A4">
            <wp:extent cx="5351383" cy="17145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473" cy="17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391B" w14:textId="77777777" w:rsidR="00623D78" w:rsidRDefault="00623D78" w:rsidP="00623D78">
      <w:pPr>
        <w:pStyle w:val="afc"/>
      </w:pPr>
    </w:p>
    <w:p w14:paraId="28F8B1A7" w14:textId="77777777" w:rsidR="00623D78" w:rsidRDefault="00623D78">
      <w:pPr>
        <w:pStyle w:val="ItemList"/>
      </w:pPr>
      <w:r>
        <w:rPr>
          <w:rFonts w:hint="eastAsia"/>
        </w:rPr>
        <w:lastRenderedPageBreak/>
        <w:t>短信</w:t>
      </w:r>
      <w:r>
        <w:t>RING</w:t>
      </w:r>
      <w:r>
        <w:t>指示</w:t>
      </w:r>
    </w:p>
    <w:p w14:paraId="67C41C6C" w14:textId="77777777" w:rsidR="00623D78" w:rsidRDefault="00623D78" w:rsidP="00623D78">
      <w:pPr>
        <w:pStyle w:val="ItemListText"/>
      </w:pPr>
      <w:r>
        <w:rPr>
          <w:rFonts w:hint="eastAsia"/>
        </w:rPr>
        <w:t>有短信到来时，</w:t>
      </w:r>
      <w:r>
        <w:t>RING</w:t>
      </w:r>
      <w:r>
        <w:rPr>
          <w:rFonts w:hint="eastAsia"/>
        </w:rPr>
        <w:t>管脚会产生一个</w:t>
      </w:r>
      <w:r>
        <w:t>35ms</w:t>
      </w:r>
      <w:r>
        <w:rPr>
          <w:rFonts w:hint="eastAsia"/>
        </w:rPr>
        <w:t>脉宽的低脉冲提示。如下图所示。</w:t>
      </w:r>
    </w:p>
    <w:p w14:paraId="69834362" w14:textId="77777777" w:rsidR="00623D78" w:rsidRDefault="00623D78" w:rsidP="00623D78">
      <w:pPr>
        <w:pStyle w:val="FigureDescription"/>
        <w:ind w:left="780" w:hanging="360"/>
        <w:rPr>
          <w:lang w:val="zh-CN"/>
        </w:rPr>
      </w:pPr>
      <w:bookmarkStart w:id="271" w:name="_Toc519690889"/>
      <w:bookmarkStart w:id="272" w:name="_Toc503528113"/>
      <w:bookmarkStart w:id="273" w:name="_Toc139025533"/>
      <w:r>
        <w:rPr>
          <w:rFonts w:hint="eastAsia"/>
        </w:rPr>
        <w:t>短信</w:t>
      </w:r>
      <w:r>
        <w:rPr>
          <w:rFonts w:hint="eastAsia"/>
        </w:rPr>
        <w:t>RING</w:t>
      </w:r>
      <w:r>
        <w:rPr>
          <w:rFonts w:hint="eastAsia"/>
        </w:rPr>
        <w:t>指示</w:t>
      </w:r>
      <w:bookmarkEnd w:id="271"/>
      <w:bookmarkEnd w:id="272"/>
      <w:bookmarkEnd w:id="273"/>
      <w:r>
        <w:rPr>
          <w:rFonts w:hint="eastAsia"/>
        </w:rPr>
        <w:t xml:space="preserve"> </w:t>
      </w:r>
    </w:p>
    <w:p w14:paraId="6BBCF2DF" w14:textId="77777777" w:rsidR="00623D78" w:rsidRDefault="00623D78" w:rsidP="00623D78">
      <w:pPr>
        <w:pStyle w:val="Figure"/>
      </w:pPr>
      <w:r>
        <w:rPr>
          <w:noProof/>
        </w:rPr>
        <w:drawing>
          <wp:inline distT="0" distB="0" distL="0" distR="0" wp14:anchorId="2C67CAAC" wp14:editId="24D702B3">
            <wp:extent cx="4627245" cy="1422400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40E8" w14:textId="77777777" w:rsidR="00623D78" w:rsidRDefault="00623D78" w:rsidP="00623D78"/>
    <w:p w14:paraId="7FCCF3B2" w14:textId="77777777" w:rsidR="00623D78" w:rsidRDefault="00623D78" w:rsidP="00623D78">
      <w:pPr>
        <w:pStyle w:val="31"/>
      </w:pPr>
      <w:bookmarkStart w:id="274" w:name="_Toc503528061"/>
      <w:bookmarkStart w:id="275" w:name="_Toc519690694"/>
      <w:bookmarkStart w:id="276" w:name="_Toc139025587"/>
      <w:r>
        <w:t>SLEEP</w:t>
      </w:r>
      <w:bookmarkEnd w:id="274"/>
      <w:bookmarkEnd w:id="275"/>
      <w:bookmarkEnd w:id="276"/>
    </w:p>
    <w:p w14:paraId="74ADF7AF" w14:textId="3D178986" w:rsidR="00623D78" w:rsidRDefault="00623D78" w:rsidP="00623D78">
      <w:pPr>
        <w:pStyle w:val="afc"/>
      </w:pPr>
      <w:r>
        <w:t>SLEEP</w:t>
      </w:r>
      <w:r>
        <w:rPr>
          <w:rFonts w:hint="eastAsia"/>
        </w:rPr>
        <w:t>管脚是模组休眠模式控制管脚，需要与</w:t>
      </w:r>
      <w:r>
        <w:t>AT</w:t>
      </w:r>
      <w:r>
        <w:rPr>
          <w:rFonts w:hint="eastAsia"/>
        </w:rPr>
        <w:t>命令配合使用。详细使用方法请参考《</w:t>
      </w:r>
      <w:r>
        <w:rPr>
          <w:rFonts w:hint="eastAsia"/>
        </w:rPr>
        <w:t>Neoway_</w:t>
      </w:r>
      <w:r w:rsidR="00CE5182" w:rsidRPr="00CE5182">
        <w:rPr>
          <w:rFonts w:hint="eastAsia"/>
        </w:rPr>
        <w:t xml:space="preserve"> </w:t>
      </w:r>
      <w:sdt>
        <w:sdtPr>
          <w:rPr>
            <w:rFonts w:hint="eastAsia"/>
          </w:rPr>
          <w:alias w:val="关键词"/>
          <w:id w:val="391709187"/>
          <w:placeholder>
            <w:docPart w:val="FBE3579F3D4749D08D9C0ED34602B70C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_AT</w:t>
      </w:r>
      <w:r>
        <w:rPr>
          <w:rFonts w:hint="eastAsia"/>
        </w:rPr>
        <w:t>命令手册》。在休眠模式下，</w:t>
      </w:r>
      <w:r>
        <w:rPr>
          <w:rFonts w:hAnsi="宋体" w:cs="宋体" w:hint="eastAsia"/>
        </w:rPr>
        <w:t>模组也能及时响应来电、短信和数据业务。</w:t>
      </w:r>
    </w:p>
    <w:p w14:paraId="5103F6E0" w14:textId="77777777" w:rsidR="00623D78" w:rsidRDefault="00623D78" w:rsidP="00623D78">
      <w:pPr>
        <w:pStyle w:val="afc"/>
      </w:pPr>
      <w:r>
        <w:rPr>
          <w:rFonts w:hint="eastAsia"/>
        </w:rPr>
        <w:t>流程如下所示：</w:t>
      </w:r>
    </w:p>
    <w:p w14:paraId="2022C46C" w14:textId="77777777" w:rsidR="00623D78" w:rsidRDefault="00623D78" w:rsidP="00623D78">
      <w:pPr>
        <w:pStyle w:val="FigureDescription"/>
        <w:rPr>
          <w:lang w:val="zh-CN"/>
        </w:rPr>
      </w:pPr>
      <w:bookmarkStart w:id="277" w:name="_Toc139025534"/>
      <w:r>
        <w:rPr>
          <w:rFonts w:hint="eastAsia"/>
          <w:lang w:val="zh-CN"/>
        </w:rPr>
        <w:t>模组进入休眠模式</w:t>
      </w:r>
      <w:bookmarkEnd w:id="277"/>
    </w:p>
    <w:p w14:paraId="70D61CED" w14:textId="77777777" w:rsidR="00623D78" w:rsidRDefault="00623D78" w:rsidP="00623D78">
      <w:pPr>
        <w:pStyle w:val="Figure"/>
      </w:pPr>
      <w:r>
        <w:object w:dxaOrig="7230" w:dyaOrig="6465" w14:anchorId="66FFC5CF">
          <v:shape id="_x0000_i1034" type="#_x0000_t75" style="width:361.5pt;height:323.25pt" o:ole="">
            <v:imagedata r:id="rId83" o:title=""/>
          </v:shape>
          <o:OLEObject Type="Embed" ProgID="Visio.Drawing.15" ShapeID="_x0000_i1034" DrawAspect="Content" ObjectID="_1749638533" r:id="rId84"/>
        </w:object>
      </w:r>
    </w:p>
    <w:p w14:paraId="6120AB0E" w14:textId="77777777" w:rsidR="00623D78" w:rsidRDefault="00623D78" w:rsidP="00623D78">
      <w:pPr>
        <w:pStyle w:val="FigureDescription"/>
      </w:pPr>
      <w:bookmarkStart w:id="278" w:name="_Toc139025535"/>
      <w:r>
        <w:rPr>
          <w:rFonts w:hint="eastAsia"/>
        </w:rPr>
        <w:lastRenderedPageBreak/>
        <w:t>休眠模式业务执行流程</w:t>
      </w:r>
      <w:bookmarkEnd w:id="278"/>
    </w:p>
    <w:p w14:paraId="3D4F14C6" w14:textId="77777777" w:rsidR="00623D78" w:rsidRDefault="00623D78" w:rsidP="00623D78">
      <w:pPr>
        <w:pStyle w:val="Figure"/>
      </w:pPr>
      <w:r>
        <w:object w:dxaOrig="7682" w:dyaOrig="7375" w14:anchorId="7D547714">
          <v:shape id="_x0000_i1035" type="#_x0000_t75" style="width:384.1pt;height:369.1pt" o:ole="">
            <v:imagedata r:id="rId85" o:title=""/>
          </v:shape>
          <o:OLEObject Type="Embed" ProgID="Visio.Drawing.15" ShapeID="_x0000_i1035" DrawAspect="Content" ObjectID="_1749638534" r:id="rId86"/>
        </w:object>
      </w:r>
    </w:p>
    <w:p w14:paraId="1DDCBDDC" w14:textId="77777777" w:rsidR="00623D78" w:rsidRDefault="00623D78" w:rsidP="00623D78">
      <w:pPr>
        <w:pStyle w:val="afc"/>
        <w:ind w:firstLineChars="0" w:firstLine="0"/>
      </w:pPr>
    </w:p>
    <w:p w14:paraId="386C50CD" w14:textId="77777777" w:rsidR="00623D78" w:rsidRDefault="00623D78" w:rsidP="00623D78">
      <w:pPr>
        <w:pStyle w:val="FigureDescription"/>
      </w:pPr>
      <w:bookmarkStart w:id="279" w:name="_Toc139025536"/>
      <w:r>
        <w:rPr>
          <w:rFonts w:hint="eastAsia"/>
        </w:rPr>
        <w:t>模组退出休眠模式基本流程</w:t>
      </w:r>
      <w:bookmarkEnd w:id="279"/>
    </w:p>
    <w:p w14:paraId="2E64A4F0" w14:textId="77777777" w:rsidR="00623D78" w:rsidRDefault="00623D78" w:rsidP="00623D78">
      <w:pPr>
        <w:pStyle w:val="Figure"/>
      </w:pPr>
      <w:r>
        <w:object w:dxaOrig="2323" w:dyaOrig="4529" w14:anchorId="2C693526">
          <v:shape id="_x0000_i1036" type="#_x0000_t75" style="width:116.25pt;height:226.45pt" o:ole="">
            <v:imagedata r:id="rId87" o:title=""/>
          </v:shape>
          <o:OLEObject Type="Embed" ProgID="Visio.Drawing.15" ShapeID="_x0000_i1036" DrawAspect="Content" ObjectID="_1749638535" r:id="rId88"/>
        </w:object>
      </w:r>
    </w:p>
    <w:p w14:paraId="66184435" w14:textId="77777777" w:rsidR="00623D78" w:rsidRDefault="00623D78" w:rsidP="00623D78">
      <w:pPr>
        <w:pStyle w:val="31"/>
      </w:pPr>
      <w:bookmarkStart w:id="280" w:name="_Toc519690695"/>
      <w:bookmarkStart w:id="281" w:name="_Toc139025588"/>
      <w:r>
        <w:lastRenderedPageBreak/>
        <w:t>NET_LIGHT</w:t>
      </w:r>
      <w:bookmarkEnd w:id="280"/>
      <w:bookmarkEnd w:id="281"/>
    </w:p>
    <w:p w14:paraId="4BFD87DC" w14:textId="67A90B62" w:rsidR="00623D78" w:rsidRDefault="00623D78" w:rsidP="00623D78">
      <w:pPr>
        <w:pStyle w:val="afc"/>
      </w:pPr>
      <w:bookmarkStart w:id="282" w:name="_Toc380486839"/>
      <w:bookmarkStart w:id="283" w:name="_Toc383415203"/>
      <w:bookmarkStart w:id="284" w:name="_Toc390962268"/>
      <w:bookmarkStart w:id="285" w:name="_Ref390701537"/>
      <w:r>
        <w:rPr>
          <w:rFonts w:hint="eastAsia"/>
        </w:rPr>
        <w:t>NET_LIGHT</w:t>
      </w:r>
      <w:r>
        <w:rPr>
          <w:rFonts w:hint="eastAsia"/>
        </w:rPr>
        <w:t>是模组网络状态指示管脚，模组运行时可根据工作状态的不同而输出不同占空比的</w:t>
      </w:r>
      <w:r>
        <w:rPr>
          <w:rFonts w:hint="eastAsia"/>
        </w:rPr>
        <w:t>PWM</w:t>
      </w:r>
      <w:r>
        <w:rPr>
          <w:rFonts w:hint="eastAsia"/>
        </w:rPr>
        <w:t>波形，驱动</w:t>
      </w:r>
      <w:r>
        <w:t>LED</w:t>
      </w:r>
      <w:r>
        <w:rPr>
          <w:rFonts w:hint="eastAsia"/>
        </w:rPr>
        <w:t>指示灯按照不同频率闪烁。通过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指令可以设置</w:t>
      </w:r>
      <w:r>
        <w:rPr>
          <w:rFonts w:hint="eastAsia"/>
        </w:rPr>
        <w:t>LED</w:t>
      </w:r>
      <w:r>
        <w:rPr>
          <w:rFonts w:hint="eastAsia"/>
        </w:rPr>
        <w:t>指示灯按照不同的状态，详细使用方法请参考《</w:t>
      </w:r>
      <w:r>
        <w:rPr>
          <w:rFonts w:hint="eastAsia"/>
        </w:rPr>
        <w:t>Neoway_</w:t>
      </w:r>
      <w:r w:rsidR="006A37B3" w:rsidRPr="006A37B3">
        <w:rPr>
          <w:rFonts w:hint="eastAsia"/>
        </w:rPr>
        <w:t xml:space="preserve"> </w:t>
      </w:r>
      <w:sdt>
        <w:sdtPr>
          <w:rPr>
            <w:rFonts w:hint="eastAsia"/>
          </w:rPr>
          <w:alias w:val="关键词"/>
          <w:id w:val="1934173365"/>
          <w:placeholder>
            <w:docPart w:val="356DABAEA9594488A96B23152F9B8EE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_AT</w:t>
      </w:r>
      <w:r>
        <w:rPr>
          <w:rFonts w:hint="eastAsia"/>
        </w:rPr>
        <w:t>命令手册》。</w:t>
      </w:r>
    </w:p>
    <w:p w14:paraId="5851DE42" w14:textId="77777777" w:rsidR="00623D78" w:rsidRDefault="00623D78" w:rsidP="00623D78">
      <w:pPr>
        <w:pStyle w:val="afc"/>
      </w:pPr>
      <w:r>
        <w:rPr>
          <w:rFonts w:hint="eastAsia"/>
        </w:rPr>
        <w:t>NET_LIGHT</w:t>
      </w:r>
      <w:r>
        <w:rPr>
          <w:rFonts w:hint="eastAsia"/>
        </w:rPr>
        <w:t>管脚输出高电平为</w:t>
      </w:r>
      <w:r>
        <w:t>1.8V</w:t>
      </w:r>
      <w:r>
        <w:rPr>
          <w:rFonts w:hint="eastAsia"/>
        </w:rPr>
        <w:t>，禁止直接用来驱动</w:t>
      </w:r>
      <w:r>
        <w:t>LED</w:t>
      </w:r>
      <w:r>
        <w:rPr>
          <w:rFonts w:hint="eastAsia"/>
        </w:rPr>
        <w:t>指示灯，推荐用户通过控制三极管来驱动</w:t>
      </w:r>
      <w:r>
        <w:rPr>
          <w:rFonts w:hint="eastAsia"/>
        </w:rPr>
        <w:t>LED</w:t>
      </w:r>
      <w:r>
        <w:rPr>
          <w:rFonts w:hint="eastAsia"/>
        </w:rPr>
        <w:t>指示灯，具体参考设计如下图所示。</w:t>
      </w:r>
    </w:p>
    <w:p w14:paraId="57C873ED" w14:textId="77777777" w:rsidR="00623D78" w:rsidRDefault="00623D78" w:rsidP="00623D78">
      <w:pPr>
        <w:pStyle w:val="FigureDescription"/>
        <w:ind w:left="780" w:hanging="360"/>
      </w:pPr>
      <w:bookmarkStart w:id="286" w:name="_Toc390962269"/>
      <w:bookmarkStart w:id="287" w:name="_Toc519690887"/>
      <w:bookmarkStart w:id="288" w:name="_Toc503528111"/>
      <w:bookmarkStart w:id="289" w:name="_Toc476132218"/>
      <w:bookmarkStart w:id="290" w:name="_Ref390701477"/>
      <w:bookmarkStart w:id="291" w:name="_Toc139025537"/>
      <w:bookmarkEnd w:id="282"/>
      <w:bookmarkEnd w:id="283"/>
      <w:bookmarkEnd w:id="284"/>
      <w:bookmarkEnd w:id="285"/>
      <w:r>
        <w:rPr>
          <w:rFonts w:hint="eastAsia"/>
        </w:rPr>
        <w:t>利用三极管驱动</w:t>
      </w:r>
      <w:r>
        <w:t>LED</w:t>
      </w:r>
      <w:r>
        <w:rPr>
          <w:rFonts w:hint="eastAsia"/>
        </w:rPr>
        <w:t>指示灯的连接方式</w:t>
      </w:r>
      <w:bookmarkEnd w:id="286"/>
      <w:bookmarkEnd w:id="287"/>
      <w:bookmarkEnd w:id="288"/>
      <w:bookmarkEnd w:id="289"/>
      <w:bookmarkEnd w:id="290"/>
      <w:bookmarkEnd w:id="291"/>
    </w:p>
    <w:p w14:paraId="40141ECB" w14:textId="1E67FBCB" w:rsidR="00623D78" w:rsidRDefault="000F608F" w:rsidP="00623D78">
      <w:pPr>
        <w:pStyle w:val="Figure"/>
      </w:pPr>
      <w:r>
        <w:rPr>
          <w:noProof/>
        </w:rPr>
        <w:drawing>
          <wp:inline distT="0" distB="0" distL="0" distR="0" wp14:anchorId="16336215" wp14:editId="3741CE75">
            <wp:extent cx="2453558" cy="2520000"/>
            <wp:effectExtent l="0" t="0" r="4445" b="0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35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323" w14:textId="77777777" w:rsidR="002F7D58" w:rsidRDefault="002F7D58" w:rsidP="00623D78">
      <w:pPr>
        <w:pStyle w:val="afc"/>
        <w:sectPr w:rsidR="002F7D58">
          <w:headerReference w:type="even" r:id="rId90"/>
          <w:headerReference w:type="default" r:id="rId91"/>
          <w:footerReference w:type="default" r:id="rId92"/>
          <w:headerReference w:type="first" r:id="rId93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2591C44E" w14:textId="27C8C9A4" w:rsidR="00304CE9" w:rsidRDefault="004D5CE0">
      <w:pPr>
        <w:pStyle w:val="1"/>
      </w:pPr>
      <w:bookmarkStart w:id="292" w:name="_Toc139025589"/>
      <w:r>
        <w:rPr>
          <w:rFonts w:hint="eastAsia"/>
        </w:rPr>
        <w:lastRenderedPageBreak/>
        <w:t>电气特性及可靠性</w:t>
      </w:r>
      <w:bookmarkEnd w:id="258"/>
      <w:bookmarkEnd w:id="292"/>
    </w:p>
    <w:p w14:paraId="6424BCF9" w14:textId="3733A060" w:rsidR="00304CE9" w:rsidRDefault="004D5CE0" w:rsidP="002F7D58">
      <w:pPr>
        <w:pStyle w:val="afc"/>
      </w:pPr>
      <w:r>
        <w:rPr>
          <w:rFonts w:hint="eastAsia"/>
        </w:rPr>
        <w:t>本章介绍</w:t>
      </w:r>
      <w:sdt>
        <w:sdtPr>
          <w:rPr>
            <w:rFonts w:hint="eastAsia"/>
          </w:rPr>
          <w:alias w:val="关键词"/>
          <w:id w:val="1182865207"/>
          <w:placeholder>
            <w:docPart w:val="2D058891A5E04A7AAA914A4923AA442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模组的电气特性及可靠性，包括电源的输入输出电压和电流、不同状态下模组耗流、工作和存储温度范围、</w:t>
      </w:r>
      <w:r>
        <w:rPr>
          <w:rFonts w:hint="eastAsia"/>
        </w:rPr>
        <w:t>ESD</w:t>
      </w:r>
      <w:r>
        <w:rPr>
          <w:rFonts w:hint="eastAsia"/>
        </w:rPr>
        <w:t>防护特性。</w:t>
      </w:r>
    </w:p>
    <w:p w14:paraId="70729816" w14:textId="31103A24" w:rsidR="00304CE9" w:rsidRDefault="004D5CE0">
      <w:pPr>
        <w:pStyle w:val="20"/>
      </w:pPr>
      <w:bookmarkStart w:id="293" w:name="_Toc519690699"/>
      <w:bookmarkStart w:id="294" w:name="_Toc139025590"/>
      <w:proofErr w:type="spellStart"/>
      <w:r>
        <w:rPr>
          <w:rFonts w:hint="eastAsia"/>
        </w:rPr>
        <w:t>电气特性</w:t>
      </w:r>
      <w:bookmarkEnd w:id="293"/>
      <w:bookmarkEnd w:id="294"/>
      <w:proofErr w:type="spellEnd"/>
    </w:p>
    <w:p w14:paraId="774178F4" w14:textId="77777777" w:rsidR="00304CE9" w:rsidRDefault="00304CE9">
      <w:pPr>
        <w:pStyle w:val="afc"/>
        <w:rPr>
          <w:lang w:eastAsia="en-US"/>
        </w:rPr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3795E243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25CA1750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7AC00F09" wp14:editId="350DC32F">
                  <wp:extent cx="418465" cy="359410"/>
                  <wp:effectExtent l="0" t="0" r="635" b="2540"/>
                  <wp:docPr id="7216" name="图片 7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6" name="图片 7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54ED167A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电压过低可能会导致模</w:t>
            </w:r>
            <w:proofErr w:type="gramStart"/>
            <w:r>
              <w:rPr>
                <w:rFonts w:hint="eastAsia"/>
              </w:rPr>
              <w:t>组无法</w:t>
            </w:r>
            <w:proofErr w:type="gramEnd"/>
            <w:r>
              <w:rPr>
                <w:rFonts w:hint="eastAsia"/>
              </w:rPr>
              <w:t>正常开机；电压过高或开机瞬间电压过冲有能</w:t>
            </w:r>
            <w:proofErr w:type="gramStart"/>
            <w:r>
              <w:rPr>
                <w:rFonts w:hint="eastAsia"/>
              </w:rPr>
              <w:t>会对模组</w:t>
            </w:r>
            <w:proofErr w:type="gramEnd"/>
            <w:r>
              <w:rPr>
                <w:rFonts w:hint="eastAsia"/>
              </w:rPr>
              <w:t>本身造成永久性损坏。</w:t>
            </w:r>
          </w:p>
          <w:p w14:paraId="26842BED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在使用</w:t>
            </w:r>
            <w:r>
              <w:t>LDO</w:t>
            </w:r>
            <w:r>
              <w:rPr>
                <w:rFonts w:hint="eastAsia"/>
              </w:rPr>
              <w:t>或</w:t>
            </w:r>
            <w:r>
              <w:t>DC-DC</w:t>
            </w:r>
            <w:proofErr w:type="gramStart"/>
            <w:r>
              <w:rPr>
                <w:rFonts w:hint="eastAsia"/>
              </w:rPr>
              <w:t>给模组</w:t>
            </w:r>
            <w:proofErr w:type="gramEnd"/>
            <w:r>
              <w:rPr>
                <w:rFonts w:hint="eastAsia"/>
              </w:rPr>
              <w:t>供电时，需要保证其输出最小</w:t>
            </w:r>
            <w:r>
              <w:t>2.5A</w:t>
            </w:r>
            <w:r>
              <w:rPr>
                <w:rFonts w:hint="eastAsia"/>
              </w:rPr>
              <w:t>的电流。</w:t>
            </w:r>
            <w:r>
              <w:rPr>
                <w:rFonts w:hint="eastAsia"/>
              </w:rPr>
              <w:t>2</w:t>
            </w:r>
            <w:r>
              <w:t>.5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电流发生在模组工作在</w:t>
            </w:r>
            <w:r>
              <w:rPr>
                <w:rFonts w:hint="eastAsia"/>
              </w:rPr>
              <w:t>GSM</w:t>
            </w:r>
            <w:r>
              <w:rPr>
                <w:rFonts w:hint="eastAsia"/>
              </w:rPr>
              <w:t>模式最大功率等级下，突发发射时的峰值电流，持续时间短暂，在模组</w:t>
            </w:r>
            <w:r>
              <w:rPr>
                <w:rFonts w:hint="eastAsia"/>
              </w:rPr>
              <w:t>VBAT</w:t>
            </w:r>
            <w:r>
              <w:rPr>
                <w:rFonts w:hint="eastAsia"/>
              </w:rPr>
              <w:t>脚放置大电容可有效增强电源的续流能力，避免电压跌落过大造成模组关机等异常现象。</w:t>
            </w:r>
          </w:p>
        </w:tc>
      </w:tr>
    </w:tbl>
    <w:bookmarkStart w:id="295" w:name="_Toc519690914"/>
    <w:bookmarkStart w:id="296" w:name="_Toc139025485"/>
    <w:p w14:paraId="0C1602E7" w14:textId="2FFA2969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-523551049"/>
          <w:placeholder>
            <w:docPart w:val="45D7B9F94C904F3FB5D419EC719DD29C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bookmarkEnd w:id="295"/>
      <w:r w:rsidR="004D5CE0">
        <w:rPr>
          <w:rFonts w:hint="eastAsia"/>
          <w:color w:val="000000" w:themeColor="text1"/>
        </w:rPr>
        <w:t>电气特性</w:t>
      </w:r>
      <w:bookmarkEnd w:id="296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134"/>
        <w:gridCol w:w="1135"/>
        <w:gridCol w:w="2268"/>
        <w:gridCol w:w="2268"/>
        <w:gridCol w:w="2607"/>
      </w:tblGrid>
      <w:tr w:rsidR="00304CE9" w14:paraId="76D084B1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05" w:type="pct"/>
            <w:gridSpan w:val="2"/>
          </w:tcPr>
          <w:p w14:paraId="437A143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参数</w:t>
            </w:r>
          </w:p>
        </w:tc>
        <w:tc>
          <w:tcPr>
            <w:tcW w:w="1205" w:type="pct"/>
          </w:tcPr>
          <w:p w14:paraId="3D67241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最小值</w:t>
            </w:r>
          </w:p>
        </w:tc>
        <w:tc>
          <w:tcPr>
            <w:tcW w:w="1205" w:type="pct"/>
          </w:tcPr>
          <w:p w14:paraId="38E0DF4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典型值</w:t>
            </w:r>
          </w:p>
        </w:tc>
        <w:tc>
          <w:tcPr>
            <w:tcW w:w="1385" w:type="pct"/>
          </w:tcPr>
          <w:p w14:paraId="25E2548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最大值</w:t>
            </w:r>
          </w:p>
        </w:tc>
      </w:tr>
      <w:tr w:rsidR="00304CE9" w14:paraId="6B25DCFC" w14:textId="77777777" w:rsidTr="00304CE9">
        <w:tc>
          <w:tcPr>
            <w:tcW w:w="602" w:type="pct"/>
            <w:vMerge w:val="restart"/>
          </w:tcPr>
          <w:p w14:paraId="387F847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VBAT</w:t>
            </w:r>
          </w:p>
        </w:tc>
        <w:tc>
          <w:tcPr>
            <w:tcW w:w="602" w:type="pct"/>
          </w:tcPr>
          <w:p w14:paraId="0F09C757" w14:textId="77777777" w:rsidR="00304CE9" w:rsidRDefault="004D5CE0" w:rsidP="007F6E5D">
            <w:pPr>
              <w:pStyle w:val="TableText"/>
            </w:pPr>
            <w:r>
              <w:t>V</w:t>
            </w:r>
            <w:r>
              <w:rPr>
                <w:vertAlign w:val="subscript"/>
              </w:rPr>
              <w:t>in</w:t>
            </w:r>
          </w:p>
        </w:tc>
        <w:tc>
          <w:tcPr>
            <w:tcW w:w="1205" w:type="pct"/>
          </w:tcPr>
          <w:p w14:paraId="0530FC9F" w14:textId="77777777" w:rsidR="00304CE9" w:rsidRDefault="004D5CE0" w:rsidP="007F6E5D">
            <w:pPr>
              <w:pStyle w:val="TableText"/>
            </w:pPr>
            <w:r>
              <w:t>3.</w:t>
            </w:r>
            <w:r>
              <w:rPr>
                <w:rFonts w:hint="eastAsia"/>
              </w:rPr>
              <w:t xml:space="preserve">4 </w:t>
            </w:r>
            <w:r>
              <w:t>V</w:t>
            </w:r>
          </w:p>
        </w:tc>
        <w:tc>
          <w:tcPr>
            <w:tcW w:w="1205" w:type="pct"/>
          </w:tcPr>
          <w:p w14:paraId="43581316" w14:textId="7920F2F1" w:rsidR="00304CE9" w:rsidRDefault="004D5CE0" w:rsidP="007F6E5D">
            <w:pPr>
              <w:pStyle w:val="TableText"/>
            </w:pPr>
            <w:r>
              <w:t>3.</w:t>
            </w:r>
            <w:r w:rsidR="003A6D0D">
              <w:t>8</w:t>
            </w:r>
            <w:r>
              <w:t xml:space="preserve"> V</w:t>
            </w:r>
          </w:p>
        </w:tc>
        <w:tc>
          <w:tcPr>
            <w:tcW w:w="1385" w:type="pct"/>
          </w:tcPr>
          <w:p w14:paraId="24E11D18" w14:textId="77777777" w:rsidR="00304CE9" w:rsidRDefault="004D5CE0" w:rsidP="007F6E5D">
            <w:pPr>
              <w:pStyle w:val="TableText"/>
            </w:pPr>
            <w:r>
              <w:t>4.2 V</w:t>
            </w:r>
          </w:p>
        </w:tc>
      </w:tr>
      <w:tr w:rsidR="00304CE9" w14:paraId="086738EF" w14:textId="77777777" w:rsidTr="00304CE9">
        <w:tc>
          <w:tcPr>
            <w:tcW w:w="602" w:type="pct"/>
            <w:vMerge/>
          </w:tcPr>
          <w:p w14:paraId="269BA363" w14:textId="77777777" w:rsidR="00304CE9" w:rsidRDefault="00304CE9" w:rsidP="007F6E5D">
            <w:pPr>
              <w:pStyle w:val="TableText"/>
            </w:pPr>
          </w:p>
        </w:tc>
        <w:tc>
          <w:tcPr>
            <w:tcW w:w="602" w:type="pct"/>
          </w:tcPr>
          <w:p w14:paraId="3BD7DFE9" w14:textId="77777777" w:rsidR="00304CE9" w:rsidRDefault="004D5CE0" w:rsidP="007F6E5D">
            <w:pPr>
              <w:pStyle w:val="TableText"/>
            </w:pPr>
            <w:proofErr w:type="spellStart"/>
            <w:r>
              <w:t>I</w:t>
            </w:r>
            <w:r>
              <w:rPr>
                <w:vertAlign w:val="subscript"/>
              </w:rPr>
              <w:t>in</w:t>
            </w:r>
            <w:proofErr w:type="spellEnd"/>
          </w:p>
        </w:tc>
        <w:tc>
          <w:tcPr>
            <w:tcW w:w="1205" w:type="pct"/>
          </w:tcPr>
          <w:p w14:paraId="63B5CA67" w14:textId="77777777" w:rsidR="00304CE9" w:rsidRDefault="004D5CE0" w:rsidP="007F6E5D">
            <w:pPr>
              <w:pStyle w:val="TableText"/>
            </w:pPr>
            <w:r>
              <w:t>N/A</w:t>
            </w:r>
          </w:p>
        </w:tc>
        <w:tc>
          <w:tcPr>
            <w:tcW w:w="1205" w:type="pct"/>
          </w:tcPr>
          <w:p w14:paraId="5022CCAD" w14:textId="77777777" w:rsidR="00304CE9" w:rsidRDefault="004D5CE0" w:rsidP="007F6E5D">
            <w:pPr>
              <w:pStyle w:val="TableText"/>
            </w:pPr>
            <w:r>
              <w:t>N/A</w:t>
            </w:r>
          </w:p>
        </w:tc>
        <w:tc>
          <w:tcPr>
            <w:tcW w:w="1385" w:type="pct"/>
          </w:tcPr>
          <w:p w14:paraId="6212DAF8" w14:textId="0F9DC592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2.5</w:t>
            </w:r>
            <w:r w:rsidR="00BB46EF">
              <w:t xml:space="preserve"> </w:t>
            </w:r>
            <w:r>
              <w:t>A</w:t>
            </w:r>
          </w:p>
        </w:tc>
      </w:tr>
    </w:tbl>
    <w:p w14:paraId="7AFFDE52" w14:textId="77777777" w:rsidR="00304CE9" w:rsidRDefault="00304CE9" w:rsidP="008B0720">
      <w:pPr>
        <w:pStyle w:val="afc"/>
        <w:ind w:firstLineChars="0" w:firstLine="0"/>
      </w:pPr>
    </w:p>
    <w:bookmarkStart w:id="297" w:name="_Ref88495276"/>
    <w:bookmarkStart w:id="298" w:name="_Ref88495284"/>
    <w:bookmarkStart w:id="299" w:name="_Ref88495359"/>
    <w:bookmarkStart w:id="300" w:name="_Ref88495249"/>
    <w:bookmarkStart w:id="301" w:name="_Toc139025486"/>
    <w:p w14:paraId="4500E427" w14:textId="56171739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1453670127"/>
          <w:placeholder>
            <w:docPart w:val="28A432CDFB364936922CB686C8304287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耗流（</w:t>
      </w:r>
      <w:r w:rsidR="004D5CE0">
        <w:rPr>
          <w:rFonts w:hint="eastAsia"/>
        </w:rPr>
        <w:t>Typical</w:t>
      </w:r>
      <w:r w:rsidR="004D5CE0">
        <w:rPr>
          <w:rFonts w:hint="eastAsia"/>
        </w:rPr>
        <w:t>）</w:t>
      </w:r>
      <w:bookmarkEnd w:id="297"/>
      <w:bookmarkEnd w:id="298"/>
      <w:bookmarkEnd w:id="299"/>
      <w:bookmarkEnd w:id="300"/>
      <w:bookmarkEnd w:id="301"/>
    </w:p>
    <w:tbl>
      <w:tblPr>
        <w:tblStyle w:val="Table"/>
        <w:tblW w:w="4970" w:type="pct"/>
        <w:tblLook w:val="04A0" w:firstRow="1" w:lastRow="0" w:firstColumn="1" w:lastColumn="0" w:noHBand="0" w:noVBand="1"/>
      </w:tblPr>
      <w:tblGrid>
        <w:gridCol w:w="3403"/>
        <w:gridCol w:w="1987"/>
        <w:gridCol w:w="1983"/>
        <w:gridCol w:w="1983"/>
      </w:tblGrid>
      <w:tr w:rsidR="00304CE9" w14:paraId="1127DC09" w14:textId="77777777" w:rsidTr="003726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2"/>
        </w:trPr>
        <w:tc>
          <w:tcPr>
            <w:tcW w:w="1818" w:type="pct"/>
            <w:vMerge w:val="restart"/>
            <w:tcBorders>
              <w:bottom w:val="single" w:sz="2" w:space="0" w:color="7F7F7F"/>
              <w:tl2br w:val="single" w:sz="2" w:space="0" w:color="7F7F7F" w:themeColor="text1" w:themeTint="80"/>
            </w:tcBorders>
          </w:tcPr>
          <w:p w14:paraId="4E3D8974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 xml:space="preserve"> </w:t>
            </w:r>
            <w:r>
              <w:t xml:space="preserve">                    </w:t>
            </w:r>
            <w:r>
              <w:rPr>
                <w:rFonts w:hint="eastAsia"/>
              </w:rPr>
              <w:t>状态</w:t>
            </w:r>
          </w:p>
          <w:p w14:paraId="29CF067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制式频段</w:t>
            </w:r>
          </w:p>
        </w:tc>
        <w:tc>
          <w:tcPr>
            <w:tcW w:w="1062" w:type="pct"/>
            <w:vMerge w:val="restart"/>
          </w:tcPr>
          <w:p w14:paraId="0637456B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Sleep</w:t>
            </w:r>
          </w:p>
          <w:p w14:paraId="116ED2F8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(</w:t>
            </w:r>
            <w:r>
              <w:t>mA</w:t>
            </w:r>
            <w:r>
              <w:rPr>
                <w:rFonts w:hint="eastAsia"/>
              </w:rPr>
              <w:t>)</w:t>
            </w:r>
          </w:p>
        </w:tc>
        <w:tc>
          <w:tcPr>
            <w:tcW w:w="1060" w:type="pct"/>
            <w:vMerge w:val="restart"/>
          </w:tcPr>
          <w:p w14:paraId="63A0374D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I</w:t>
            </w:r>
            <w:r>
              <w:t xml:space="preserve">dle </w:t>
            </w:r>
            <w:r>
              <w:rPr>
                <w:rFonts w:hint="eastAsia"/>
              </w:rPr>
              <w:t>(DRX</w:t>
            </w:r>
            <w:r>
              <w:t>)</w:t>
            </w:r>
          </w:p>
          <w:p w14:paraId="1476828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(</w:t>
            </w:r>
            <w:r>
              <w:t>mA</w:t>
            </w:r>
            <w:r>
              <w:rPr>
                <w:rFonts w:hint="eastAsia"/>
              </w:rPr>
              <w:t>)</w:t>
            </w:r>
          </w:p>
        </w:tc>
        <w:tc>
          <w:tcPr>
            <w:tcW w:w="1060" w:type="pct"/>
            <w:vMerge w:val="restart"/>
          </w:tcPr>
          <w:p w14:paraId="217B458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A</w:t>
            </w:r>
            <w:r>
              <w:t>ctive (</w:t>
            </w:r>
            <w:r>
              <w:rPr>
                <w:rFonts w:hint="eastAsia"/>
              </w:rPr>
              <w:t>m</w:t>
            </w:r>
            <w:r>
              <w:t>A)</w:t>
            </w:r>
            <w:r>
              <w:rPr>
                <w:rFonts w:hint="eastAsia"/>
              </w:rPr>
              <w:t>@max power</w:t>
            </w:r>
          </w:p>
        </w:tc>
      </w:tr>
      <w:tr w:rsidR="00304CE9" w14:paraId="231D58CA" w14:textId="77777777" w:rsidTr="003726CA">
        <w:trPr>
          <w:trHeight w:val="302"/>
        </w:trPr>
        <w:tc>
          <w:tcPr>
            <w:tcW w:w="1818" w:type="pct"/>
            <w:vMerge/>
            <w:tcBorders>
              <w:top w:val="single" w:sz="2" w:space="0" w:color="7F7F7F"/>
              <w:bottom w:val="single" w:sz="2" w:space="0" w:color="7F7F7F"/>
              <w:tl2br w:val="single" w:sz="2" w:space="0" w:color="7F7F7F" w:themeColor="text1" w:themeTint="80"/>
            </w:tcBorders>
            <w:shd w:val="clear" w:color="auto" w:fill="F2F2F2"/>
          </w:tcPr>
          <w:p w14:paraId="41310662" w14:textId="77777777" w:rsidR="00304CE9" w:rsidRDefault="00304CE9">
            <w:pPr>
              <w:pStyle w:val="TableHeading"/>
            </w:pPr>
          </w:p>
        </w:tc>
        <w:tc>
          <w:tcPr>
            <w:tcW w:w="1062" w:type="pct"/>
            <w:vMerge/>
            <w:tcBorders>
              <w:bottom w:val="nil"/>
            </w:tcBorders>
            <w:shd w:val="clear" w:color="auto" w:fill="6EB92B"/>
          </w:tcPr>
          <w:p w14:paraId="10CEB186" w14:textId="77777777" w:rsidR="00304CE9" w:rsidRDefault="00304CE9">
            <w:pPr>
              <w:pStyle w:val="TableHeading"/>
            </w:pPr>
          </w:p>
        </w:tc>
        <w:tc>
          <w:tcPr>
            <w:tcW w:w="1060" w:type="pct"/>
            <w:vMerge/>
            <w:tcBorders>
              <w:bottom w:val="nil"/>
            </w:tcBorders>
            <w:shd w:val="clear" w:color="auto" w:fill="F2F2F2"/>
          </w:tcPr>
          <w:p w14:paraId="647D25F0" w14:textId="77777777" w:rsidR="00304CE9" w:rsidRDefault="00304CE9">
            <w:pPr>
              <w:pStyle w:val="TableHeading"/>
            </w:pPr>
          </w:p>
        </w:tc>
        <w:tc>
          <w:tcPr>
            <w:tcW w:w="1060" w:type="pct"/>
            <w:vMerge/>
            <w:tcBorders>
              <w:top w:val="single" w:sz="2" w:space="0" w:color="7F7F7F"/>
              <w:bottom w:val="nil"/>
            </w:tcBorders>
            <w:shd w:val="clear" w:color="auto" w:fill="F2F2F2"/>
          </w:tcPr>
          <w:p w14:paraId="3025543C" w14:textId="77777777" w:rsidR="00304CE9" w:rsidRDefault="00304CE9">
            <w:pPr>
              <w:pStyle w:val="TableHeading"/>
            </w:pPr>
          </w:p>
        </w:tc>
      </w:tr>
      <w:tr w:rsidR="00304CE9" w14:paraId="5B719076" w14:textId="77777777" w:rsidTr="003726CA">
        <w:tc>
          <w:tcPr>
            <w:tcW w:w="1818" w:type="pct"/>
            <w:tcBorders>
              <w:top w:val="single" w:sz="2" w:space="0" w:color="7F7F7F"/>
            </w:tcBorders>
          </w:tcPr>
          <w:p w14:paraId="37E412CD" w14:textId="018B7875" w:rsidR="00304CE9" w:rsidRPr="00052679" w:rsidRDefault="004D5CE0" w:rsidP="007F6E5D">
            <w:pPr>
              <w:pStyle w:val="TableText"/>
              <w:rPr>
                <w:lang w:val="de-DE"/>
              </w:rPr>
            </w:pPr>
            <w:r w:rsidRPr="00052679">
              <w:rPr>
                <w:lang w:val="de-DE"/>
              </w:rPr>
              <w:t>LTE-FDD: B1, B3, B5</w:t>
            </w:r>
            <w:r w:rsidRPr="00052679">
              <w:rPr>
                <w:rFonts w:hint="eastAsia"/>
                <w:lang w:val="de-DE"/>
              </w:rPr>
              <w:t>,</w:t>
            </w:r>
            <w:r w:rsidRPr="00052679">
              <w:rPr>
                <w:lang w:val="de-DE"/>
              </w:rPr>
              <w:t xml:space="preserve"> </w:t>
            </w:r>
            <w:r w:rsidR="003D1B41">
              <w:rPr>
                <w:lang w:val="de-DE"/>
              </w:rPr>
              <w:t>B7</w:t>
            </w:r>
            <w:r w:rsidR="003D1B41" w:rsidRPr="00052679">
              <w:rPr>
                <w:rFonts w:hint="eastAsia"/>
                <w:lang w:val="de-DE"/>
              </w:rPr>
              <w:t>,</w:t>
            </w:r>
            <w:r w:rsidR="00B91389">
              <w:rPr>
                <w:lang w:val="de-DE"/>
              </w:rPr>
              <w:t xml:space="preserve"> </w:t>
            </w:r>
            <w:r w:rsidRPr="00052679">
              <w:rPr>
                <w:rFonts w:hint="eastAsia"/>
                <w:lang w:val="de-DE"/>
              </w:rPr>
              <w:t>B8</w:t>
            </w:r>
            <w:r w:rsidR="00B91389" w:rsidRPr="00052679">
              <w:rPr>
                <w:rFonts w:hint="eastAsia"/>
                <w:lang w:val="de-DE"/>
              </w:rPr>
              <w:t>,</w:t>
            </w:r>
            <w:r w:rsidR="00B91389">
              <w:rPr>
                <w:lang w:val="de-DE"/>
              </w:rPr>
              <w:t xml:space="preserve"> B20, B28</w:t>
            </w:r>
          </w:p>
        </w:tc>
        <w:tc>
          <w:tcPr>
            <w:tcW w:w="1062" w:type="pct"/>
            <w:vAlign w:val="top"/>
          </w:tcPr>
          <w:p w14:paraId="43B21F02" w14:textId="70979331" w:rsidR="00304CE9" w:rsidRDefault="00106E4F" w:rsidP="0094476B">
            <w:pPr>
              <w:pStyle w:val="TableText"/>
            </w:pPr>
            <w:r>
              <w:t xml:space="preserve">≤ </w:t>
            </w:r>
            <w:r w:rsidR="0094476B">
              <w:t>2.32@ DRX=256</w:t>
            </w:r>
          </w:p>
        </w:tc>
        <w:tc>
          <w:tcPr>
            <w:tcW w:w="1060" w:type="pct"/>
            <w:vAlign w:val="top"/>
          </w:tcPr>
          <w:p w14:paraId="235C7615" w14:textId="42BD51C9" w:rsidR="00304CE9" w:rsidRDefault="00106E4F" w:rsidP="007F6E5D">
            <w:pPr>
              <w:pStyle w:val="TableText"/>
            </w:pPr>
            <w:r>
              <w:t xml:space="preserve">≤ </w:t>
            </w:r>
            <w:r w:rsidR="00477D2D">
              <w:t>20</w:t>
            </w:r>
          </w:p>
        </w:tc>
        <w:tc>
          <w:tcPr>
            <w:tcW w:w="1060" w:type="pct"/>
            <w:vAlign w:val="top"/>
          </w:tcPr>
          <w:p w14:paraId="2D2ABBC0" w14:textId="1B514B33" w:rsidR="00304CE9" w:rsidRDefault="00106E4F" w:rsidP="007F6E5D">
            <w:pPr>
              <w:pStyle w:val="TableText"/>
            </w:pPr>
            <w:r>
              <w:t xml:space="preserve">≤ </w:t>
            </w:r>
            <w:r w:rsidR="004D5CE0">
              <w:rPr>
                <w:rFonts w:hint="eastAsia"/>
              </w:rPr>
              <w:t>650</w:t>
            </w:r>
          </w:p>
        </w:tc>
      </w:tr>
      <w:tr w:rsidR="00304CE9" w14:paraId="3DD26376" w14:textId="77777777" w:rsidTr="003726CA">
        <w:tc>
          <w:tcPr>
            <w:tcW w:w="1818" w:type="pct"/>
          </w:tcPr>
          <w:p w14:paraId="2EBFE54C" w14:textId="77777777" w:rsidR="00304CE9" w:rsidRPr="00052679" w:rsidRDefault="004D5CE0" w:rsidP="007F6E5D">
            <w:pPr>
              <w:pStyle w:val="TableText"/>
              <w:rPr>
                <w:lang w:val="de-DE" w:bidi="ar"/>
              </w:rPr>
            </w:pPr>
            <w:r w:rsidRPr="00052679">
              <w:rPr>
                <w:lang w:val="de-DE"/>
              </w:rPr>
              <w:t>LTE-TDD: B</w:t>
            </w:r>
            <w:r w:rsidRPr="00052679">
              <w:rPr>
                <w:rFonts w:hint="eastAsia"/>
                <w:lang w:val="de-DE"/>
              </w:rPr>
              <w:t>34,</w:t>
            </w:r>
            <w:r w:rsidRPr="00052679">
              <w:rPr>
                <w:lang w:val="de-DE"/>
              </w:rPr>
              <w:t xml:space="preserve"> B38, B39, B40, B41</w:t>
            </w:r>
          </w:p>
        </w:tc>
        <w:tc>
          <w:tcPr>
            <w:tcW w:w="1062" w:type="pct"/>
            <w:vAlign w:val="top"/>
          </w:tcPr>
          <w:p w14:paraId="12CC53B4" w14:textId="6A007B1B" w:rsidR="00304CE9" w:rsidRDefault="00106E4F" w:rsidP="007F6E5D">
            <w:pPr>
              <w:pStyle w:val="TableText"/>
            </w:pPr>
            <w:r>
              <w:t>≤</w:t>
            </w:r>
            <w:r w:rsidR="004450CF">
              <w:t xml:space="preserve"> </w:t>
            </w:r>
            <w:r w:rsidR="006159CE">
              <w:t>2.32@ DRX=256</w:t>
            </w:r>
          </w:p>
        </w:tc>
        <w:tc>
          <w:tcPr>
            <w:tcW w:w="1060" w:type="pct"/>
            <w:vAlign w:val="top"/>
          </w:tcPr>
          <w:p w14:paraId="43B3D19E" w14:textId="4974625C" w:rsidR="00304CE9" w:rsidRDefault="00106E4F" w:rsidP="007F6E5D">
            <w:pPr>
              <w:pStyle w:val="TableText"/>
            </w:pPr>
            <w:r>
              <w:t xml:space="preserve">≤ </w:t>
            </w:r>
            <w:r w:rsidR="00477D2D">
              <w:t>20</w:t>
            </w:r>
          </w:p>
        </w:tc>
        <w:tc>
          <w:tcPr>
            <w:tcW w:w="1060" w:type="pct"/>
            <w:vAlign w:val="top"/>
          </w:tcPr>
          <w:p w14:paraId="647D8133" w14:textId="5300D059" w:rsidR="00304CE9" w:rsidRDefault="00106E4F" w:rsidP="007F6E5D">
            <w:pPr>
              <w:pStyle w:val="TableText"/>
            </w:pPr>
            <w:r>
              <w:t xml:space="preserve">≤ </w:t>
            </w:r>
            <w:r w:rsidR="004D5CE0">
              <w:rPr>
                <w:rFonts w:hint="eastAsia"/>
              </w:rPr>
              <w:t>400</w:t>
            </w:r>
          </w:p>
        </w:tc>
      </w:tr>
      <w:tr w:rsidR="00304CE9" w14:paraId="173BCD00" w14:textId="77777777" w:rsidTr="003726CA">
        <w:tc>
          <w:tcPr>
            <w:tcW w:w="1818" w:type="pct"/>
          </w:tcPr>
          <w:p w14:paraId="4B3E68DA" w14:textId="77777777" w:rsidR="00304CE9" w:rsidRDefault="004D5CE0" w:rsidP="007F6E5D">
            <w:pPr>
              <w:pStyle w:val="TableText"/>
              <w:rPr>
                <w:lang w:bidi="ar"/>
              </w:rPr>
            </w:pPr>
            <w:r>
              <w:t>WCDMA</w:t>
            </w:r>
            <w:r>
              <w:rPr>
                <w:rFonts w:hint="eastAsia"/>
              </w:rPr>
              <w:t>: B1,</w:t>
            </w:r>
            <w:r>
              <w:t xml:space="preserve"> </w:t>
            </w:r>
            <w:r>
              <w:rPr>
                <w:rFonts w:hint="eastAsia"/>
              </w:rPr>
              <w:t>B5,</w:t>
            </w:r>
            <w:r>
              <w:t xml:space="preserve"> </w:t>
            </w:r>
            <w:r>
              <w:rPr>
                <w:rFonts w:hint="eastAsia"/>
              </w:rPr>
              <w:t>B8</w:t>
            </w:r>
          </w:p>
        </w:tc>
        <w:tc>
          <w:tcPr>
            <w:tcW w:w="1062" w:type="pct"/>
            <w:vAlign w:val="top"/>
          </w:tcPr>
          <w:p w14:paraId="34495BDF" w14:textId="3211A4CB" w:rsidR="00304CE9" w:rsidRDefault="00106E4F" w:rsidP="006B3E98">
            <w:pPr>
              <w:pStyle w:val="TableText"/>
            </w:pPr>
            <w:r>
              <w:t xml:space="preserve">≤ </w:t>
            </w:r>
            <w:r w:rsidR="004450CF">
              <w:t>2.</w:t>
            </w:r>
            <w:r w:rsidR="00C33158">
              <w:t>3</w:t>
            </w:r>
            <w:r w:rsidR="004450CF">
              <w:t xml:space="preserve">@ </w:t>
            </w:r>
            <w:r w:rsidR="00BA4A75">
              <w:t>DRX=</w:t>
            </w:r>
            <w:r w:rsidR="001A224D">
              <w:t>256</w:t>
            </w:r>
          </w:p>
        </w:tc>
        <w:tc>
          <w:tcPr>
            <w:tcW w:w="1060" w:type="pct"/>
            <w:vAlign w:val="top"/>
          </w:tcPr>
          <w:p w14:paraId="7D564A55" w14:textId="3C99CC85" w:rsidR="00304CE9" w:rsidRDefault="00106E4F" w:rsidP="007F6E5D">
            <w:pPr>
              <w:pStyle w:val="TableText"/>
            </w:pPr>
            <w:r>
              <w:t xml:space="preserve">≤ </w:t>
            </w:r>
            <w:r w:rsidR="00477D2D">
              <w:t>20</w:t>
            </w:r>
          </w:p>
        </w:tc>
        <w:tc>
          <w:tcPr>
            <w:tcW w:w="1060" w:type="pct"/>
            <w:vAlign w:val="top"/>
          </w:tcPr>
          <w:p w14:paraId="726E944A" w14:textId="052B9FD0" w:rsidR="00304CE9" w:rsidRDefault="00106E4F" w:rsidP="007F6E5D">
            <w:pPr>
              <w:pStyle w:val="TableText"/>
            </w:pPr>
            <w:r>
              <w:t xml:space="preserve">≤ </w:t>
            </w:r>
            <w:r w:rsidR="004D5CE0">
              <w:rPr>
                <w:rFonts w:hint="eastAsia"/>
              </w:rPr>
              <w:t>560</w:t>
            </w:r>
          </w:p>
        </w:tc>
      </w:tr>
      <w:tr w:rsidR="00304CE9" w14:paraId="0BB2791D" w14:textId="77777777" w:rsidTr="003726CA">
        <w:tc>
          <w:tcPr>
            <w:tcW w:w="1818" w:type="pct"/>
          </w:tcPr>
          <w:p w14:paraId="6C34450D" w14:textId="77777777" w:rsidR="00304CE9" w:rsidRDefault="004D5CE0" w:rsidP="007F6E5D">
            <w:pPr>
              <w:pStyle w:val="TableText"/>
              <w:rPr>
                <w:lang w:bidi="ar"/>
              </w:rPr>
            </w:pPr>
            <w:r>
              <w:t>GSM900</w:t>
            </w:r>
          </w:p>
        </w:tc>
        <w:tc>
          <w:tcPr>
            <w:tcW w:w="1062" w:type="pct"/>
            <w:vAlign w:val="top"/>
          </w:tcPr>
          <w:p w14:paraId="2C49EB93" w14:textId="5A082858" w:rsidR="00304CE9" w:rsidRDefault="00106E4F" w:rsidP="007F6E5D">
            <w:pPr>
              <w:pStyle w:val="TableText"/>
            </w:pPr>
            <w:r>
              <w:t xml:space="preserve">≤ </w:t>
            </w:r>
            <w:r w:rsidR="001A224D">
              <w:rPr>
                <w:rFonts w:hint="eastAsia"/>
              </w:rPr>
              <w:t>2.5</w:t>
            </w:r>
            <w:r w:rsidR="001A224D">
              <w:t>@ DRX=9</w:t>
            </w:r>
          </w:p>
        </w:tc>
        <w:tc>
          <w:tcPr>
            <w:tcW w:w="1060" w:type="pct"/>
            <w:vAlign w:val="top"/>
          </w:tcPr>
          <w:p w14:paraId="2ADF36F4" w14:textId="31E20D69" w:rsidR="00304CE9" w:rsidRDefault="00106E4F" w:rsidP="007F6E5D">
            <w:pPr>
              <w:pStyle w:val="TableText"/>
            </w:pPr>
            <w:r>
              <w:t xml:space="preserve">≤ </w:t>
            </w:r>
            <w:r w:rsidR="00477D2D">
              <w:t>20</w:t>
            </w:r>
          </w:p>
        </w:tc>
        <w:tc>
          <w:tcPr>
            <w:tcW w:w="1060" w:type="pct"/>
            <w:vAlign w:val="top"/>
          </w:tcPr>
          <w:p w14:paraId="504BEC3B" w14:textId="100459A1" w:rsidR="00304CE9" w:rsidRDefault="00106E4F" w:rsidP="007F6E5D">
            <w:pPr>
              <w:pStyle w:val="TableText"/>
            </w:pPr>
            <w:r>
              <w:t xml:space="preserve">≤ </w:t>
            </w:r>
            <w:r w:rsidR="004D5CE0">
              <w:rPr>
                <w:rFonts w:hint="eastAsia"/>
              </w:rPr>
              <w:t>560</w:t>
            </w:r>
          </w:p>
        </w:tc>
      </w:tr>
      <w:tr w:rsidR="00304CE9" w14:paraId="747BD206" w14:textId="77777777" w:rsidTr="003726CA">
        <w:tc>
          <w:tcPr>
            <w:tcW w:w="1818" w:type="pct"/>
          </w:tcPr>
          <w:p w14:paraId="58DD13AB" w14:textId="77777777" w:rsidR="00304CE9" w:rsidRDefault="004D5CE0" w:rsidP="007F6E5D">
            <w:pPr>
              <w:pStyle w:val="TableText"/>
              <w:rPr>
                <w:lang w:bidi="ar"/>
              </w:rPr>
            </w:pPr>
            <w:r>
              <w:t>GSM1800</w:t>
            </w:r>
          </w:p>
        </w:tc>
        <w:tc>
          <w:tcPr>
            <w:tcW w:w="1062" w:type="pct"/>
            <w:vAlign w:val="top"/>
          </w:tcPr>
          <w:p w14:paraId="34486190" w14:textId="2CC6FCAA" w:rsidR="00304CE9" w:rsidRDefault="00106E4F" w:rsidP="007F6E5D">
            <w:pPr>
              <w:pStyle w:val="TableText"/>
            </w:pPr>
            <w:r>
              <w:t>≤</w:t>
            </w:r>
            <w:r w:rsidR="006B3E98">
              <w:t xml:space="preserve"> </w:t>
            </w:r>
            <w:r w:rsidR="002A4D86">
              <w:rPr>
                <w:rFonts w:hint="eastAsia"/>
              </w:rPr>
              <w:t>2.5</w:t>
            </w:r>
            <w:r w:rsidR="001A224D">
              <w:t>@ DRX=9</w:t>
            </w:r>
          </w:p>
        </w:tc>
        <w:tc>
          <w:tcPr>
            <w:tcW w:w="1060" w:type="pct"/>
            <w:vAlign w:val="top"/>
          </w:tcPr>
          <w:p w14:paraId="57D38E01" w14:textId="046FF3C1" w:rsidR="00304CE9" w:rsidRDefault="00106E4F" w:rsidP="007F6E5D">
            <w:pPr>
              <w:pStyle w:val="TableText"/>
            </w:pPr>
            <w:r>
              <w:t xml:space="preserve">≤ </w:t>
            </w:r>
            <w:r w:rsidR="00477D2D">
              <w:t>20</w:t>
            </w:r>
          </w:p>
        </w:tc>
        <w:tc>
          <w:tcPr>
            <w:tcW w:w="1060" w:type="pct"/>
            <w:vAlign w:val="top"/>
          </w:tcPr>
          <w:p w14:paraId="69FB9B25" w14:textId="0DE0794E" w:rsidR="00304CE9" w:rsidRDefault="00106E4F" w:rsidP="007F6E5D">
            <w:pPr>
              <w:pStyle w:val="TableText"/>
            </w:pPr>
            <w:r>
              <w:t xml:space="preserve">≤ </w:t>
            </w:r>
            <w:r w:rsidR="004D5CE0">
              <w:rPr>
                <w:rFonts w:hint="eastAsia"/>
              </w:rPr>
              <w:t>400</w:t>
            </w:r>
          </w:p>
        </w:tc>
      </w:tr>
    </w:tbl>
    <w:p w14:paraId="4D352C7C" w14:textId="77777777" w:rsidR="00304CE9" w:rsidRDefault="00304CE9" w:rsidP="00CD7380">
      <w:pPr>
        <w:pStyle w:val="afc"/>
        <w:ind w:firstLineChars="0" w:firstLine="0"/>
      </w:pPr>
      <w:bookmarkStart w:id="302" w:name="_Toc519690700"/>
    </w:p>
    <w:p w14:paraId="0BF87814" w14:textId="548993AD" w:rsidR="00304CE9" w:rsidRDefault="004D5CE0">
      <w:pPr>
        <w:pStyle w:val="20"/>
        <w:rPr>
          <w:lang w:eastAsia="zh-CN"/>
        </w:rPr>
      </w:pPr>
      <w:bookmarkStart w:id="303" w:name="_Ref117608123"/>
      <w:bookmarkStart w:id="304" w:name="_Toc139025591"/>
      <w:proofErr w:type="spellStart"/>
      <w:r>
        <w:rPr>
          <w:rFonts w:hint="eastAsia"/>
        </w:rPr>
        <w:lastRenderedPageBreak/>
        <w:t>温度</w:t>
      </w:r>
      <w:proofErr w:type="spellEnd"/>
      <w:r>
        <w:rPr>
          <w:rFonts w:hint="eastAsia"/>
          <w:lang w:eastAsia="zh-CN"/>
        </w:rPr>
        <w:t>特性</w:t>
      </w:r>
      <w:bookmarkEnd w:id="302"/>
      <w:bookmarkEnd w:id="303"/>
      <w:bookmarkEnd w:id="304"/>
    </w:p>
    <w:bookmarkStart w:id="305" w:name="_Toc519690915"/>
    <w:bookmarkStart w:id="306" w:name="_Ref117608149"/>
    <w:bookmarkStart w:id="307" w:name="_Toc139025487"/>
    <w:p w14:paraId="56234160" w14:textId="6EEE1377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1287860817"/>
          <w:placeholder>
            <w:docPart w:val="CD9D4210FB9B4CB49B83C83AB08656B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温度特性</w:t>
      </w:r>
      <w:bookmarkEnd w:id="305"/>
      <w:bookmarkEnd w:id="306"/>
      <w:bookmarkEnd w:id="307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766"/>
        <w:gridCol w:w="2187"/>
        <w:gridCol w:w="2671"/>
        <w:gridCol w:w="2788"/>
      </w:tblGrid>
      <w:tr w:rsidR="00304CE9" w14:paraId="382103C0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38" w:type="pct"/>
          </w:tcPr>
          <w:p w14:paraId="218FDCDD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参数</w:t>
            </w:r>
          </w:p>
        </w:tc>
        <w:tc>
          <w:tcPr>
            <w:tcW w:w="1162" w:type="pct"/>
          </w:tcPr>
          <w:p w14:paraId="2718CDB9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最小值</w:t>
            </w:r>
          </w:p>
        </w:tc>
        <w:tc>
          <w:tcPr>
            <w:tcW w:w="1419" w:type="pct"/>
          </w:tcPr>
          <w:p w14:paraId="7D98F7F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典型值</w:t>
            </w:r>
          </w:p>
        </w:tc>
        <w:tc>
          <w:tcPr>
            <w:tcW w:w="1481" w:type="pct"/>
          </w:tcPr>
          <w:p w14:paraId="706D9CB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最大值</w:t>
            </w:r>
          </w:p>
        </w:tc>
      </w:tr>
      <w:tr w:rsidR="00304CE9" w14:paraId="573A342E" w14:textId="77777777" w:rsidTr="00304CE9">
        <w:tc>
          <w:tcPr>
            <w:tcW w:w="938" w:type="pct"/>
          </w:tcPr>
          <w:p w14:paraId="6599A14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工作温度</w:t>
            </w:r>
          </w:p>
        </w:tc>
        <w:tc>
          <w:tcPr>
            <w:tcW w:w="1162" w:type="pct"/>
          </w:tcPr>
          <w:p w14:paraId="51CE3541" w14:textId="77777777" w:rsidR="00304CE9" w:rsidRDefault="004D5CE0" w:rsidP="007F6E5D">
            <w:pPr>
              <w:pStyle w:val="TableText"/>
            </w:pPr>
            <w:r>
              <w:t>-3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℃</w:t>
            </w:r>
          </w:p>
        </w:tc>
        <w:tc>
          <w:tcPr>
            <w:tcW w:w="1419" w:type="pct"/>
          </w:tcPr>
          <w:p w14:paraId="6EDDEB7B" w14:textId="77777777" w:rsidR="00304CE9" w:rsidRDefault="004D5CE0" w:rsidP="007F6E5D">
            <w:pPr>
              <w:pStyle w:val="TableText"/>
            </w:pPr>
            <w:r>
              <w:t>25</w:t>
            </w:r>
            <w:r>
              <w:rPr>
                <w:rFonts w:hint="eastAsia"/>
              </w:rPr>
              <w:t>℃</w:t>
            </w:r>
          </w:p>
        </w:tc>
        <w:tc>
          <w:tcPr>
            <w:tcW w:w="1481" w:type="pct"/>
          </w:tcPr>
          <w:p w14:paraId="529FCAF6" w14:textId="77777777" w:rsidR="00304CE9" w:rsidRDefault="004D5CE0" w:rsidP="007F6E5D">
            <w:pPr>
              <w:pStyle w:val="TableText"/>
            </w:pPr>
            <w:r>
              <w:t>75</w:t>
            </w:r>
            <w:r>
              <w:rPr>
                <w:rFonts w:hint="eastAsia"/>
              </w:rPr>
              <w:t>℃</w:t>
            </w:r>
          </w:p>
        </w:tc>
      </w:tr>
      <w:tr w:rsidR="00304CE9" w14:paraId="1DC2B748" w14:textId="77777777" w:rsidTr="00304CE9">
        <w:tc>
          <w:tcPr>
            <w:tcW w:w="938" w:type="pct"/>
          </w:tcPr>
          <w:p w14:paraId="6EF0A95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扩展</w:t>
            </w:r>
            <w:r>
              <w:t>温度</w:t>
            </w:r>
          </w:p>
        </w:tc>
        <w:tc>
          <w:tcPr>
            <w:tcW w:w="1162" w:type="pct"/>
          </w:tcPr>
          <w:p w14:paraId="219E6121" w14:textId="77777777" w:rsidR="00304CE9" w:rsidRDefault="004D5CE0" w:rsidP="007F6E5D">
            <w:pPr>
              <w:pStyle w:val="TableText"/>
            </w:pPr>
            <w:r>
              <w:t>-40</w:t>
            </w:r>
            <w:r>
              <w:rPr>
                <w:rFonts w:hint="eastAsia"/>
              </w:rPr>
              <w:t>℃</w:t>
            </w:r>
          </w:p>
        </w:tc>
        <w:tc>
          <w:tcPr>
            <w:tcW w:w="1419" w:type="pct"/>
          </w:tcPr>
          <w:p w14:paraId="5400EAB5" w14:textId="77777777" w:rsidR="00304CE9" w:rsidRDefault="004D5CE0" w:rsidP="007F6E5D">
            <w:pPr>
              <w:pStyle w:val="TableText"/>
            </w:pPr>
            <w:r>
              <w:t>25</w:t>
            </w:r>
            <w:r>
              <w:rPr>
                <w:rFonts w:hint="eastAsia"/>
              </w:rPr>
              <w:t>℃</w:t>
            </w:r>
          </w:p>
        </w:tc>
        <w:tc>
          <w:tcPr>
            <w:tcW w:w="1481" w:type="pct"/>
          </w:tcPr>
          <w:p w14:paraId="4238F2AD" w14:textId="77777777" w:rsidR="00304CE9" w:rsidRDefault="004D5CE0" w:rsidP="007F6E5D">
            <w:pPr>
              <w:pStyle w:val="TableText"/>
            </w:pPr>
            <w:r>
              <w:t>85</w:t>
            </w:r>
            <w:r>
              <w:rPr>
                <w:rFonts w:hint="eastAsia"/>
              </w:rPr>
              <w:t>℃</w:t>
            </w:r>
          </w:p>
        </w:tc>
      </w:tr>
      <w:tr w:rsidR="00304CE9" w14:paraId="0F21C7B6" w14:textId="77777777" w:rsidTr="00304CE9">
        <w:tc>
          <w:tcPr>
            <w:tcW w:w="938" w:type="pct"/>
          </w:tcPr>
          <w:p w14:paraId="51FE163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存储温度</w:t>
            </w:r>
          </w:p>
        </w:tc>
        <w:tc>
          <w:tcPr>
            <w:tcW w:w="1162" w:type="pct"/>
          </w:tcPr>
          <w:p w14:paraId="1BA79D71" w14:textId="77777777" w:rsidR="00304CE9" w:rsidRDefault="004D5CE0" w:rsidP="007F6E5D">
            <w:pPr>
              <w:pStyle w:val="TableText"/>
            </w:pPr>
            <w:r>
              <w:t>-4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℃</w:t>
            </w:r>
          </w:p>
        </w:tc>
        <w:tc>
          <w:tcPr>
            <w:tcW w:w="1419" w:type="pct"/>
          </w:tcPr>
          <w:p w14:paraId="084FC0E3" w14:textId="77777777" w:rsidR="00304CE9" w:rsidRDefault="004D5CE0" w:rsidP="007F6E5D">
            <w:pPr>
              <w:pStyle w:val="TableText"/>
            </w:pPr>
            <w:r>
              <w:t>25</w:t>
            </w:r>
            <w:r>
              <w:rPr>
                <w:rFonts w:hint="eastAsia"/>
              </w:rPr>
              <w:t>℃</w:t>
            </w:r>
          </w:p>
        </w:tc>
        <w:tc>
          <w:tcPr>
            <w:tcW w:w="1481" w:type="pct"/>
          </w:tcPr>
          <w:p w14:paraId="76A766DB" w14:textId="77777777" w:rsidR="00304CE9" w:rsidRDefault="004D5CE0" w:rsidP="007F6E5D">
            <w:pPr>
              <w:pStyle w:val="TableText"/>
            </w:pPr>
            <w:r>
              <w:t>9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℃</w:t>
            </w:r>
          </w:p>
        </w:tc>
      </w:tr>
      <w:tr w:rsidR="004C2731" w14:paraId="34FADCCB" w14:textId="77777777" w:rsidTr="00304CE9">
        <w:tc>
          <w:tcPr>
            <w:tcW w:w="938" w:type="pct"/>
          </w:tcPr>
          <w:p w14:paraId="1F11C318" w14:textId="5C2C598B" w:rsidR="004C2731" w:rsidRDefault="004C2731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ECall</w:t>
            </w:r>
            <w:proofErr w:type="spellEnd"/>
          </w:p>
        </w:tc>
        <w:tc>
          <w:tcPr>
            <w:tcW w:w="1162" w:type="pct"/>
          </w:tcPr>
          <w:p w14:paraId="077623A6" w14:textId="2C742162" w:rsidR="004C2731" w:rsidRDefault="004C2731" w:rsidP="007F6E5D">
            <w:pPr>
              <w:pStyle w:val="TableText"/>
            </w:pPr>
            <w:r>
              <w:t>-4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℃</w:t>
            </w:r>
          </w:p>
        </w:tc>
        <w:tc>
          <w:tcPr>
            <w:tcW w:w="1419" w:type="pct"/>
          </w:tcPr>
          <w:p w14:paraId="5A42460F" w14:textId="7E31780D" w:rsidR="004C2731" w:rsidRDefault="004C2731" w:rsidP="007F6E5D">
            <w:pPr>
              <w:pStyle w:val="TableText"/>
            </w:pPr>
            <w:r>
              <w:t>25</w:t>
            </w:r>
            <w:r>
              <w:rPr>
                <w:rFonts w:hint="eastAsia"/>
              </w:rPr>
              <w:t>℃</w:t>
            </w:r>
          </w:p>
        </w:tc>
        <w:tc>
          <w:tcPr>
            <w:tcW w:w="1481" w:type="pct"/>
          </w:tcPr>
          <w:p w14:paraId="3B86947A" w14:textId="4AD7878E" w:rsidR="004C2731" w:rsidRDefault="004C2731" w:rsidP="007F6E5D">
            <w:pPr>
              <w:pStyle w:val="TableText"/>
            </w:pPr>
            <w:r>
              <w:t>9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℃</w:t>
            </w:r>
          </w:p>
        </w:tc>
      </w:tr>
    </w:tbl>
    <w:p w14:paraId="1DF7572D" w14:textId="77777777" w:rsidR="00304CE9" w:rsidRDefault="00304CE9">
      <w:pPr>
        <w:pStyle w:val="afc"/>
      </w:pPr>
      <w:bookmarkStart w:id="308" w:name="_Toc519690701"/>
    </w:p>
    <w:tbl>
      <w:tblPr>
        <w:tblStyle w:val="affff1"/>
        <w:tblW w:w="9402" w:type="dxa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74CE04DA" w14:textId="77777777">
        <w:trPr>
          <w:trHeight w:val="226"/>
        </w:trPr>
        <w:tc>
          <w:tcPr>
            <w:tcW w:w="993" w:type="dxa"/>
            <w:tcMar>
              <w:top w:w="57" w:type="dxa"/>
            </w:tcMar>
          </w:tcPr>
          <w:p w14:paraId="34D82CD2" w14:textId="77777777" w:rsidR="00304CE9" w:rsidRDefault="004D5CE0" w:rsidP="007F6E5D">
            <w:pPr>
              <w:pStyle w:val="TableText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C059FBD" wp14:editId="2ECE024F">
                  <wp:extent cx="441960" cy="359410"/>
                  <wp:effectExtent l="0" t="0" r="0" b="2540"/>
                  <wp:docPr id="3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643C351A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bookmarkStart w:id="309" w:name="OLE_LINK8"/>
            <w:bookmarkStart w:id="310" w:name="OLE_LINK3"/>
            <w:bookmarkStart w:id="311" w:name="OLE_LINK2"/>
            <w:r>
              <w:rPr>
                <w:rFonts w:hint="eastAsia"/>
              </w:rPr>
              <w:t>当工作环境温度在低温</w:t>
            </w:r>
            <w:r>
              <w:t>-40</w:t>
            </w:r>
            <w:r>
              <w:rPr>
                <w:rFonts w:hint="eastAsia"/>
              </w:rPr>
              <w:t>℃～</w:t>
            </w:r>
            <w:r>
              <w:rPr>
                <w:rFonts w:hint="eastAsia"/>
              </w:rPr>
              <w:t>-3</w:t>
            </w:r>
            <w:r>
              <w:t>0</w:t>
            </w:r>
            <w:r>
              <w:rPr>
                <w:rFonts w:hint="eastAsia"/>
              </w:rPr>
              <w:t>℃，高温</w:t>
            </w:r>
            <w:r>
              <w:rPr>
                <w:rFonts w:hint="eastAsia"/>
              </w:rPr>
              <w:t>75</w:t>
            </w:r>
            <w:r>
              <w:rPr>
                <w:rFonts w:hint="eastAsia"/>
              </w:rPr>
              <w:t>℃～</w:t>
            </w:r>
            <w:r>
              <w:rPr>
                <w:rFonts w:hint="eastAsia"/>
              </w:rPr>
              <w:t>85</w:t>
            </w:r>
            <w:r>
              <w:rPr>
                <w:rFonts w:hint="eastAsia"/>
              </w:rPr>
              <w:t>℃范围时，模组的射频指标可能会恶化，超出</w:t>
            </w:r>
            <w:r>
              <w:rPr>
                <w:rFonts w:hint="eastAsia"/>
              </w:rPr>
              <w:t>3GPP</w:t>
            </w:r>
            <w:r>
              <w:rPr>
                <w:rFonts w:hint="eastAsia"/>
              </w:rPr>
              <w:t>规范要求，</w:t>
            </w:r>
            <w:proofErr w:type="gramStart"/>
            <w:r>
              <w:rPr>
                <w:rFonts w:hint="eastAsia"/>
              </w:rPr>
              <w:t>但对模组</w:t>
            </w:r>
            <w:proofErr w:type="gramEnd"/>
            <w:r>
              <w:rPr>
                <w:rFonts w:hint="eastAsia"/>
              </w:rPr>
              <w:t>的正常使用不会造成较大的影响，温度恢复后射频指标可恢复满足</w:t>
            </w:r>
            <w:r>
              <w:rPr>
                <w:rFonts w:hint="eastAsia"/>
              </w:rPr>
              <w:t>3GPP</w:t>
            </w:r>
            <w:r>
              <w:rPr>
                <w:rFonts w:hint="eastAsia"/>
              </w:rPr>
              <w:t>标准。</w:t>
            </w:r>
            <w:bookmarkEnd w:id="309"/>
            <w:bookmarkEnd w:id="310"/>
            <w:bookmarkEnd w:id="311"/>
          </w:p>
        </w:tc>
      </w:tr>
    </w:tbl>
    <w:p w14:paraId="1E9D1A4E" w14:textId="478BB5A5" w:rsidR="00304CE9" w:rsidRDefault="004D5CE0">
      <w:pPr>
        <w:pStyle w:val="20"/>
      </w:pPr>
      <w:bookmarkStart w:id="312" w:name="_Toc139025592"/>
      <w:proofErr w:type="spellStart"/>
      <w:r>
        <w:t>ESD</w:t>
      </w:r>
      <w:r>
        <w:rPr>
          <w:rFonts w:hint="eastAsia"/>
        </w:rPr>
        <w:t>防护</w:t>
      </w:r>
      <w:proofErr w:type="spellEnd"/>
      <w:r>
        <w:rPr>
          <w:rFonts w:hint="eastAsia"/>
          <w:lang w:eastAsia="zh-CN"/>
        </w:rPr>
        <w:t>特性</w:t>
      </w:r>
      <w:bookmarkEnd w:id="308"/>
      <w:bookmarkEnd w:id="312"/>
    </w:p>
    <w:p w14:paraId="0C06E699" w14:textId="77777777" w:rsidR="00304CE9" w:rsidRDefault="004D5CE0">
      <w:pPr>
        <w:pStyle w:val="afc"/>
      </w:pPr>
      <w:r>
        <w:rPr>
          <w:rFonts w:hint="eastAsia"/>
        </w:rPr>
        <w:t>由于电子产品一般需要进行严格的</w:t>
      </w:r>
      <w:r>
        <w:t>ESD</w:t>
      </w:r>
      <w:r>
        <w:rPr>
          <w:rFonts w:hint="eastAsia"/>
        </w:rPr>
        <w:t>测试，以下是模组主要管脚的静电防护能力，</w:t>
      </w:r>
      <w:r w:rsidR="009852DE" w:rsidRPr="009852DE">
        <w:rPr>
          <w:rFonts w:hint="eastAsia"/>
        </w:rPr>
        <w:t>以下是在模组的</w:t>
      </w:r>
      <w:r w:rsidR="009852DE" w:rsidRPr="009852DE">
        <w:rPr>
          <w:rFonts w:hint="eastAsia"/>
        </w:rPr>
        <w:t>EVK</w:t>
      </w:r>
      <w:r w:rsidR="009852DE" w:rsidRPr="009852DE">
        <w:rPr>
          <w:rFonts w:hint="eastAsia"/>
        </w:rPr>
        <w:t>板上测试的模组主要管脚的静电防护能力，用户在设计相关产品时需要根据产品的应用行业，添加相应的</w:t>
      </w:r>
      <w:r w:rsidR="009852DE" w:rsidRPr="009852DE">
        <w:rPr>
          <w:rFonts w:hint="eastAsia"/>
        </w:rPr>
        <w:t>ESD</w:t>
      </w:r>
      <w:r w:rsidR="009852DE" w:rsidRPr="009852DE">
        <w:rPr>
          <w:rFonts w:hint="eastAsia"/>
        </w:rPr>
        <w:t>防护，以保证产品质量。</w:t>
      </w:r>
    </w:p>
    <w:p w14:paraId="7FC94143" w14:textId="77777777" w:rsidR="00304CE9" w:rsidRDefault="004D5CE0">
      <w:pPr>
        <w:pStyle w:val="afc"/>
        <w:rPr>
          <w:rFonts w:hAnsi="宋体" w:cs="宋体"/>
        </w:rPr>
      </w:pPr>
      <w:r>
        <w:rPr>
          <w:rFonts w:hint="eastAsia"/>
        </w:rPr>
        <w:t>测试环境：湿度</w:t>
      </w:r>
      <w:r>
        <w:t>45%</w:t>
      </w:r>
      <w:r>
        <w:rPr>
          <w:rFonts w:hint="eastAsia"/>
        </w:rPr>
        <w:t>；温度</w:t>
      </w:r>
      <w:r>
        <w:t>25</w:t>
      </w:r>
      <w:r>
        <w:rPr>
          <w:rFonts w:hAnsi="宋体" w:cs="宋体" w:hint="eastAsia"/>
        </w:rPr>
        <w:t>℃</w:t>
      </w:r>
    </w:p>
    <w:bookmarkStart w:id="313" w:name="_Toc519690916"/>
    <w:bookmarkStart w:id="314" w:name="_Toc139025488"/>
    <w:p w14:paraId="66D9A4B1" w14:textId="6C9B5318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368654368"/>
          <w:placeholder>
            <w:docPart w:val="075309BD92154447A97386E358E69211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 xml:space="preserve"> ESD</w:t>
      </w:r>
      <w:r w:rsidR="004D5CE0">
        <w:rPr>
          <w:rFonts w:hint="eastAsia"/>
        </w:rPr>
        <w:t>防护特性</w:t>
      </w:r>
      <w:bookmarkEnd w:id="313"/>
      <w:bookmarkEnd w:id="314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2782"/>
        <w:gridCol w:w="3405"/>
        <w:gridCol w:w="3225"/>
      </w:tblGrid>
      <w:tr w:rsidR="00304CE9" w14:paraId="70BB5C5B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8" w:type="pct"/>
          </w:tcPr>
          <w:p w14:paraId="46901628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测试点</w:t>
            </w:r>
          </w:p>
        </w:tc>
        <w:tc>
          <w:tcPr>
            <w:tcW w:w="1809" w:type="pct"/>
          </w:tcPr>
          <w:p w14:paraId="20AEE00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接触放电</w:t>
            </w:r>
          </w:p>
        </w:tc>
        <w:tc>
          <w:tcPr>
            <w:tcW w:w="1713" w:type="pct"/>
          </w:tcPr>
          <w:p w14:paraId="6FD59B7F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空气放电</w:t>
            </w:r>
          </w:p>
        </w:tc>
      </w:tr>
      <w:tr w:rsidR="00304CE9" w14:paraId="78C205BE" w14:textId="77777777" w:rsidTr="00304CE9">
        <w:tc>
          <w:tcPr>
            <w:tcW w:w="1478" w:type="pct"/>
          </w:tcPr>
          <w:p w14:paraId="5ED30DC3" w14:textId="77777777" w:rsidR="00304CE9" w:rsidRDefault="004D5CE0" w:rsidP="007F6E5D">
            <w:pPr>
              <w:pStyle w:val="TableText"/>
            </w:pPr>
            <w:r>
              <w:t>GND</w:t>
            </w:r>
          </w:p>
        </w:tc>
        <w:tc>
          <w:tcPr>
            <w:tcW w:w="1809" w:type="pct"/>
            <w:vAlign w:val="top"/>
          </w:tcPr>
          <w:p w14:paraId="61C3D1AC" w14:textId="77777777" w:rsidR="00304CE9" w:rsidRDefault="004D5CE0" w:rsidP="007F6E5D">
            <w:pPr>
              <w:pStyle w:val="TableText"/>
            </w:pPr>
            <w:r>
              <w:t xml:space="preserve">±8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  <w:tc>
          <w:tcPr>
            <w:tcW w:w="1713" w:type="pct"/>
          </w:tcPr>
          <w:p w14:paraId="304F998A" w14:textId="77777777" w:rsidR="00304CE9" w:rsidRDefault="004D5CE0" w:rsidP="007F6E5D">
            <w:pPr>
              <w:pStyle w:val="TableText"/>
            </w:pPr>
            <w:r>
              <w:t xml:space="preserve">±15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</w:tr>
      <w:tr w:rsidR="00304CE9" w14:paraId="3D515898" w14:textId="77777777" w:rsidTr="00304CE9">
        <w:tc>
          <w:tcPr>
            <w:tcW w:w="1478" w:type="pct"/>
          </w:tcPr>
          <w:p w14:paraId="46633638" w14:textId="77777777" w:rsidR="00304CE9" w:rsidRDefault="004D5CE0" w:rsidP="007F6E5D">
            <w:pPr>
              <w:pStyle w:val="TableText"/>
            </w:pPr>
            <w:r>
              <w:t>ANT</w:t>
            </w:r>
          </w:p>
        </w:tc>
        <w:tc>
          <w:tcPr>
            <w:tcW w:w="1809" w:type="pct"/>
            <w:vAlign w:val="top"/>
          </w:tcPr>
          <w:p w14:paraId="6723E745" w14:textId="77777777" w:rsidR="00304CE9" w:rsidRDefault="004D5CE0" w:rsidP="007F6E5D">
            <w:pPr>
              <w:pStyle w:val="TableText"/>
            </w:pPr>
            <w:r>
              <w:t xml:space="preserve">±8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  <w:tc>
          <w:tcPr>
            <w:tcW w:w="1713" w:type="pct"/>
          </w:tcPr>
          <w:p w14:paraId="676C359B" w14:textId="77777777" w:rsidR="00304CE9" w:rsidRDefault="004D5CE0" w:rsidP="007F6E5D">
            <w:pPr>
              <w:pStyle w:val="TableText"/>
            </w:pPr>
            <w:r>
              <w:t xml:space="preserve">±15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</w:tr>
      <w:tr w:rsidR="00304CE9" w14:paraId="61A6AF90" w14:textId="77777777" w:rsidTr="00304CE9">
        <w:tc>
          <w:tcPr>
            <w:tcW w:w="1478" w:type="pct"/>
          </w:tcPr>
          <w:p w14:paraId="74C09E8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屏蔽盖</w:t>
            </w:r>
          </w:p>
        </w:tc>
        <w:tc>
          <w:tcPr>
            <w:tcW w:w="1809" w:type="pct"/>
            <w:vAlign w:val="top"/>
          </w:tcPr>
          <w:p w14:paraId="1C8E7CAF" w14:textId="77777777" w:rsidR="00304CE9" w:rsidRDefault="004D5CE0" w:rsidP="007F6E5D">
            <w:pPr>
              <w:pStyle w:val="TableText"/>
            </w:pPr>
            <w:r>
              <w:t xml:space="preserve">±8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  <w:tc>
          <w:tcPr>
            <w:tcW w:w="1713" w:type="pct"/>
          </w:tcPr>
          <w:p w14:paraId="2151FEBF" w14:textId="77777777" w:rsidR="00304CE9" w:rsidRDefault="004D5CE0" w:rsidP="007F6E5D">
            <w:pPr>
              <w:pStyle w:val="TableText"/>
            </w:pPr>
            <w:r>
              <w:t xml:space="preserve">±15 </w:t>
            </w:r>
            <w:r>
              <w:rPr>
                <w:rFonts w:hint="eastAsia"/>
              </w:rPr>
              <w:t>k</w:t>
            </w:r>
            <w:r>
              <w:t>V</w:t>
            </w:r>
          </w:p>
        </w:tc>
      </w:tr>
    </w:tbl>
    <w:p w14:paraId="52AA20C5" w14:textId="77777777" w:rsidR="00304CE9" w:rsidRDefault="00304CE9"/>
    <w:p w14:paraId="63B81043" w14:textId="77777777" w:rsidR="00304CE9" w:rsidRDefault="00304CE9">
      <w:pPr>
        <w:sectPr w:rsidR="00304CE9"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2754CD5B" w14:textId="77777777" w:rsidR="00304CE9" w:rsidRDefault="004D5CE0">
      <w:pPr>
        <w:pStyle w:val="1"/>
      </w:pPr>
      <w:bookmarkStart w:id="315" w:name="_Toc519690702"/>
      <w:bookmarkStart w:id="316" w:name="_Toc139025593"/>
      <w:r>
        <w:rPr>
          <w:rFonts w:hint="eastAsia"/>
        </w:rPr>
        <w:lastRenderedPageBreak/>
        <w:t>射频特性</w:t>
      </w:r>
      <w:bookmarkEnd w:id="315"/>
      <w:bookmarkEnd w:id="316"/>
    </w:p>
    <w:p w14:paraId="7B56EEED" w14:textId="336FF064" w:rsidR="00304CE9" w:rsidRDefault="00000000">
      <w:pPr>
        <w:pStyle w:val="afc"/>
      </w:pPr>
      <w:sdt>
        <w:sdtPr>
          <w:rPr>
            <w:rFonts w:hint="eastAsia"/>
          </w:rPr>
          <w:alias w:val="关键词"/>
          <w:id w:val="-1718815388"/>
          <w:placeholder>
            <w:docPart w:val="BDEB55CC924F40329567F2BB4B275472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模组支持</w:t>
      </w:r>
      <w:r w:rsidR="004D5CE0">
        <w:t>GSM</w:t>
      </w:r>
      <w:r w:rsidR="004D5CE0">
        <w:rPr>
          <w:rFonts w:hint="eastAsia"/>
        </w:rPr>
        <w:t>、</w:t>
      </w:r>
      <w:r w:rsidR="004D5CE0">
        <w:rPr>
          <w:rFonts w:hint="eastAsia"/>
        </w:rPr>
        <w:t>WCDMA</w:t>
      </w:r>
      <w:r w:rsidR="004D5CE0">
        <w:rPr>
          <w:rFonts w:hint="eastAsia"/>
        </w:rPr>
        <w:t>、</w:t>
      </w:r>
      <w:r w:rsidR="004D5CE0">
        <w:t>LTE-FDD</w:t>
      </w:r>
      <w:r w:rsidR="004D5CE0">
        <w:rPr>
          <w:rFonts w:hint="eastAsia"/>
        </w:rPr>
        <w:t>、</w:t>
      </w:r>
      <w:r w:rsidR="004D5CE0">
        <w:t>LTE-TDD</w:t>
      </w:r>
      <w:r w:rsidR="004D5CE0">
        <w:rPr>
          <w:rFonts w:hint="eastAsia"/>
        </w:rPr>
        <w:t>（</w:t>
      </w:r>
      <w:r w:rsidR="004D5CE0">
        <w:t>Cat4</w:t>
      </w:r>
      <w:r w:rsidR="004D5CE0">
        <w:rPr>
          <w:rFonts w:hint="eastAsia"/>
        </w:rPr>
        <w:t>）网络模式。本章将介绍</w:t>
      </w:r>
      <w:sdt>
        <w:sdtPr>
          <w:rPr>
            <w:rFonts w:hint="eastAsia"/>
          </w:rPr>
          <w:alias w:val="关键词"/>
          <w:id w:val="1589422642"/>
          <w:placeholder>
            <w:docPart w:val="333FF07C693A467A9FF59DC233955D31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的无线射频特性。</w:t>
      </w:r>
    </w:p>
    <w:p w14:paraId="5118F641" w14:textId="4E230C9A" w:rsidR="00304CE9" w:rsidRDefault="004D5CE0">
      <w:pPr>
        <w:pStyle w:val="20"/>
        <w:rPr>
          <w:lang w:eastAsia="zh-CN"/>
        </w:rPr>
      </w:pPr>
      <w:bookmarkStart w:id="317" w:name="_Toc519690703"/>
      <w:bookmarkStart w:id="318" w:name="_Toc139025594"/>
      <w:proofErr w:type="spellStart"/>
      <w:r>
        <w:rPr>
          <w:rFonts w:hint="eastAsia"/>
        </w:rPr>
        <w:t>工作频段</w:t>
      </w:r>
      <w:bookmarkEnd w:id="317"/>
      <w:bookmarkEnd w:id="318"/>
      <w:proofErr w:type="spellEnd"/>
    </w:p>
    <w:bookmarkStart w:id="319" w:name="_Toc519690917"/>
    <w:bookmarkStart w:id="320" w:name="_Toc139025489"/>
    <w:p w14:paraId="45ABF4B4" w14:textId="5AB8E8EA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1971018872"/>
          <w:placeholder>
            <w:docPart w:val="7D7B2B5366C14B6A830C5FF3F59820E5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工作频段</w:t>
      </w:r>
      <w:bookmarkEnd w:id="319"/>
      <w:bookmarkEnd w:id="320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3089"/>
        <w:gridCol w:w="3215"/>
        <w:gridCol w:w="3108"/>
      </w:tblGrid>
      <w:tr w:rsidR="00304CE9" w14:paraId="37B3D495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41" w:type="pct"/>
          </w:tcPr>
          <w:p w14:paraId="70D7761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工作频段</w:t>
            </w:r>
          </w:p>
        </w:tc>
        <w:tc>
          <w:tcPr>
            <w:tcW w:w="1708" w:type="pct"/>
          </w:tcPr>
          <w:p w14:paraId="14DAC60C" w14:textId="77777777" w:rsidR="00304CE9" w:rsidRDefault="004D5CE0">
            <w:pPr>
              <w:pStyle w:val="TableHeading"/>
            </w:pPr>
            <w:r>
              <w:t>Uplink</w:t>
            </w:r>
          </w:p>
        </w:tc>
        <w:tc>
          <w:tcPr>
            <w:tcW w:w="1651" w:type="pct"/>
          </w:tcPr>
          <w:p w14:paraId="27EC84EA" w14:textId="77777777" w:rsidR="00304CE9" w:rsidRDefault="004D5CE0">
            <w:pPr>
              <w:pStyle w:val="TableHeading"/>
            </w:pPr>
            <w:r>
              <w:t>Downlink</w:t>
            </w:r>
          </w:p>
        </w:tc>
      </w:tr>
      <w:tr w:rsidR="00304CE9" w14:paraId="0C634B4F" w14:textId="77777777" w:rsidTr="00304CE9">
        <w:tc>
          <w:tcPr>
            <w:tcW w:w="1641" w:type="pct"/>
          </w:tcPr>
          <w:p w14:paraId="08EF2E3A" w14:textId="77777777" w:rsidR="00304CE9" w:rsidRDefault="004D5CE0" w:rsidP="007F6E5D">
            <w:pPr>
              <w:pStyle w:val="TableText"/>
            </w:pPr>
            <w:r>
              <w:t>EGSM900</w:t>
            </w:r>
          </w:p>
        </w:tc>
        <w:tc>
          <w:tcPr>
            <w:tcW w:w="1708" w:type="pct"/>
          </w:tcPr>
          <w:p w14:paraId="5ACD0F3B" w14:textId="77777777" w:rsidR="00304CE9" w:rsidRDefault="004D5CE0" w:rsidP="007F6E5D">
            <w:pPr>
              <w:pStyle w:val="TableText"/>
            </w:pPr>
            <w:r>
              <w:t>880~915MHz</w:t>
            </w:r>
          </w:p>
        </w:tc>
        <w:tc>
          <w:tcPr>
            <w:tcW w:w="1651" w:type="pct"/>
          </w:tcPr>
          <w:p w14:paraId="07CE3210" w14:textId="77777777" w:rsidR="00304CE9" w:rsidRDefault="004D5CE0" w:rsidP="007F6E5D">
            <w:pPr>
              <w:pStyle w:val="TableText"/>
            </w:pPr>
            <w:r>
              <w:t>925~960MHz</w:t>
            </w:r>
          </w:p>
        </w:tc>
      </w:tr>
      <w:tr w:rsidR="00304CE9" w14:paraId="70EB0897" w14:textId="77777777" w:rsidTr="00304CE9">
        <w:tc>
          <w:tcPr>
            <w:tcW w:w="1641" w:type="pct"/>
          </w:tcPr>
          <w:p w14:paraId="584CD1B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CS1800</w:t>
            </w:r>
          </w:p>
        </w:tc>
        <w:tc>
          <w:tcPr>
            <w:tcW w:w="1708" w:type="pct"/>
          </w:tcPr>
          <w:p w14:paraId="16164647" w14:textId="77777777" w:rsidR="00304CE9" w:rsidRDefault="004D5CE0" w:rsidP="007F6E5D">
            <w:pPr>
              <w:pStyle w:val="TableText"/>
            </w:pPr>
            <w:r>
              <w:t>1710~1785MHz</w:t>
            </w:r>
          </w:p>
        </w:tc>
        <w:tc>
          <w:tcPr>
            <w:tcW w:w="1651" w:type="pct"/>
          </w:tcPr>
          <w:p w14:paraId="6F92E1BD" w14:textId="77777777" w:rsidR="00304CE9" w:rsidRDefault="004D5CE0" w:rsidP="007F6E5D">
            <w:pPr>
              <w:pStyle w:val="TableText"/>
            </w:pPr>
            <w:r>
              <w:t>1805~1880MHz</w:t>
            </w:r>
          </w:p>
        </w:tc>
      </w:tr>
      <w:tr w:rsidR="00D96CB7" w14:paraId="77AB9CA0" w14:textId="77777777" w:rsidTr="00304CE9">
        <w:tc>
          <w:tcPr>
            <w:tcW w:w="1641" w:type="pct"/>
          </w:tcPr>
          <w:p w14:paraId="03B58FA8" w14:textId="502525D5" w:rsidR="00D96CB7" w:rsidRDefault="00D96CB7" w:rsidP="007F6E5D">
            <w:pPr>
              <w:pStyle w:val="TableText"/>
            </w:pPr>
            <w:r>
              <w:t>WCDMA B1</w:t>
            </w:r>
          </w:p>
        </w:tc>
        <w:tc>
          <w:tcPr>
            <w:tcW w:w="1708" w:type="pct"/>
          </w:tcPr>
          <w:p w14:paraId="6754CAD0" w14:textId="77777777" w:rsidR="00D96CB7" w:rsidRDefault="00D96CB7" w:rsidP="007F6E5D">
            <w:pPr>
              <w:pStyle w:val="TableText"/>
            </w:pPr>
            <w:r>
              <w:t>1920~1980MHz</w:t>
            </w:r>
          </w:p>
        </w:tc>
        <w:tc>
          <w:tcPr>
            <w:tcW w:w="1651" w:type="pct"/>
          </w:tcPr>
          <w:p w14:paraId="3AF582E7" w14:textId="77777777" w:rsidR="00D96CB7" w:rsidRDefault="00D96CB7" w:rsidP="007F6E5D">
            <w:pPr>
              <w:pStyle w:val="TableText"/>
            </w:pPr>
            <w:r>
              <w:t>2110~2170MHz</w:t>
            </w:r>
          </w:p>
        </w:tc>
      </w:tr>
      <w:tr w:rsidR="00D96CB7" w14:paraId="64183E2C" w14:textId="77777777" w:rsidTr="00304CE9">
        <w:tc>
          <w:tcPr>
            <w:tcW w:w="1641" w:type="pct"/>
          </w:tcPr>
          <w:p w14:paraId="0DA4959F" w14:textId="1545662E" w:rsidR="00D96CB7" w:rsidRDefault="00D96CB7" w:rsidP="007F6E5D">
            <w:pPr>
              <w:pStyle w:val="TableText"/>
              <w:rPr>
                <w:lang w:bidi="ar"/>
              </w:rPr>
            </w:pPr>
            <w:r>
              <w:t>WCDMA</w:t>
            </w:r>
            <w:r>
              <w:rPr>
                <w:rFonts w:hint="eastAsia"/>
              </w:rPr>
              <w:t xml:space="preserve"> B5</w:t>
            </w:r>
          </w:p>
        </w:tc>
        <w:tc>
          <w:tcPr>
            <w:tcW w:w="1708" w:type="pct"/>
          </w:tcPr>
          <w:p w14:paraId="7E0CB306" w14:textId="77777777" w:rsidR="00D96CB7" w:rsidRDefault="00D96CB7" w:rsidP="007F6E5D">
            <w:pPr>
              <w:pStyle w:val="TableText"/>
            </w:pPr>
            <w:r>
              <w:t>824~849MHz</w:t>
            </w:r>
          </w:p>
        </w:tc>
        <w:tc>
          <w:tcPr>
            <w:tcW w:w="1651" w:type="pct"/>
          </w:tcPr>
          <w:p w14:paraId="483CEB35" w14:textId="77777777" w:rsidR="00D96CB7" w:rsidRDefault="00D96CB7" w:rsidP="007F6E5D">
            <w:pPr>
              <w:pStyle w:val="TableText"/>
            </w:pPr>
            <w:r>
              <w:t>869~894MHz</w:t>
            </w:r>
          </w:p>
        </w:tc>
      </w:tr>
      <w:tr w:rsidR="00D96CB7" w14:paraId="105FCB30" w14:textId="77777777" w:rsidTr="00304CE9">
        <w:tc>
          <w:tcPr>
            <w:tcW w:w="1641" w:type="pct"/>
          </w:tcPr>
          <w:p w14:paraId="111609BC" w14:textId="66649063" w:rsidR="00D96CB7" w:rsidRDefault="00D96CB7" w:rsidP="007F6E5D">
            <w:pPr>
              <w:pStyle w:val="TableText"/>
            </w:pPr>
            <w:r>
              <w:t>WCDMA</w:t>
            </w:r>
            <w:r>
              <w:rPr>
                <w:rFonts w:hint="eastAsia"/>
              </w:rPr>
              <w:t xml:space="preserve"> B8</w:t>
            </w:r>
          </w:p>
        </w:tc>
        <w:tc>
          <w:tcPr>
            <w:tcW w:w="1708" w:type="pct"/>
          </w:tcPr>
          <w:p w14:paraId="15802C6B" w14:textId="77777777" w:rsidR="00D96CB7" w:rsidRDefault="00D96CB7" w:rsidP="007F6E5D">
            <w:pPr>
              <w:pStyle w:val="TableText"/>
            </w:pPr>
            <w:r>
              <w:t>880~915MHz</w:t>
            </w:r>
          </w:p>
        </w:tc>
        <w:tc>
          <w:tcPr>
            <w:tcW w:w="1651" w:type="pct"/>
          </w:tcPr>
          <w:p w14:paraId="7134C468" w14:textId="77777777" w:rsidR="00D96CB7" w:rsidRDefault="00D96CB7" w:rsidP="007F6E5D">
            <w:pPr>
              <w:pStyle w:val="TableText"/>
            </w:pPr>
            <w:r>
              <w:t>925~960MHz</w:t>
            </w:r>
          </w:p>
        </w:tc>
      </w:tr>
      <w:tr w:rsidR="0038206D" w14:paraId="53A65F9D" w14:textId="77777777" w:rsidTr="00304CE9">
        <w:tc>
          <w:tcPr>
            <w:tcW w:w="1641" w:type="pct"/>
          </w:tcPr>
          <w:p w14:paraId="46029839" w14:textId="7FA97815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B1</w:t>
            </w:r>
          </w:p>
        </w:tc>
        <w:tc>
          <w:tcPr>
            <w:tcW w:w="1708" w:type="pct"/>
          </w:tcPr>
          <w:p w14:paraId="6C96ADDA" w14:textId="77777777" w:rsidR="0038206D" w:rsidRDefault="0038206D" w:rsidP="007F6E5D">
            <w:pPr>
              <w:pStyle w:val="TableText"/>
            </w:pPr>
            <w:r>
              <w:t>1920~1980MHz</w:t>
            </w:r>
          </w:p>
        </w:tc>
        <w:tc>
          <w:tcPr>
            <w:tcW w:w="1651" w:type="pct"/>
          </w:tcPr>
          <w:p w14:paraId="6B987AA8" w14:textId="77777777" w:rsidR="0038206D" w:rsidRDefault="0038206D" w:rsidP="007F6E5D">
            <w:pPr>
              <w:pStyle w:val="TableText"/>
            </w:pPr>
            <w:r>
              <w:t>2110~2170MHz</w:t>
            </w:r>
          </w:p>
        </w:tc>
      </w:tr>
      <w:tr w:rsidR="0038206D" w14:paraId="241C9D2C" w14:textId="77777777" w:rsidTr="00304CE9">
        <w:tc>
          <w:tcPr>
            <w:tcW w:w="1641" w:type="pct"/>
          </w:tcPr>
          <w:p w14:paraId="30AEE91F" w14:textId="36497079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B3</w:t>
            </w:r>
          </w:p>
        </w:tc>
        <w:tc>
          <w:tcPr>
            <w:tcW w:w="1708" w:type="pct"/>
          </w:tcPr>
          <w:p w14:paraId="413210FF" w14:textId="77777777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1710~1785</w:t>
            </w:r>
            <w:r>
              <w:t>MHz</w:t>
            </w:r>
          </w:p>
        </w:tc>
        <w:tc>
          <w:tcPr>
            <w:tcW w:w="1651" w:type="pct"/>
          </w:tcPr>
          <w:p w14:paraId="38C2CC19" w14:textId="77777777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1805~1880MH</w:t>
            </w:r>
            <w:r>
              <w:t>z</w:t>
            </w:r>
          </w:p>
        </w:tc>
      </w:tr>
      <w:tr w:rsidR="0038206D" w14:paraId="26E4477A" w14:textId="77777777" w:rsidTr="00304CE9">
        <w:tc>
          <w:tcPr>
            <w:tcW w:w="1641" w:type="pct"/>
          </w:tcPr>
          <w:p w14:paraId="78C65C66" w14:textId="74ABB26D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</w:t>
            </w:r>
            <w:r>
              <w:t>5</w:t>
            </w:r>
          </w:p>
        </w:tc>
        <w:tc>
          <w:tcPr>
            <w:tcW w:w="1708" w:type="pct"/>
          </w:tcPr>
          <w:p w14:paraId="6CD3B6D4" w14:textId="77777777" w:rsidR="0038206D" w:rsidRDefault="0038206D" w:rsidP="007F6E5D">
            <w:pPr>
              <w:pStyle w:val="TableText"/>
            </w:pPr>
            <w:r>
              <w:t>824~849MHz</w:t>
            </w:r>
          </w:p>
        </w:tc>
        <w:tc>
          <w:tcPr>
            <w:tcW w:w="1651" w:type="pct"/>
          </w:tcPr>
          <w:p w14:paraId="1119D3F0" w14:textId="77777777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869</w:t>
            </w:r>
            <w:r>
              <w:t>~894MHz</w:t>
            </w:r>
          </w:p>
        </w:tc>
      </w:tr>
      <w:tr w:rsidR="0038206D" w14:paraId="5259F0D2" w14:textId="77777777" w:rsidTr="00304CE9">
        <w:tc>
          <w:tcPr>
            <w:tcW w:w="1641" w:type="pct"/>
          </w:tcPr>
          <w:p w14:paraId="12D37B1A" w14:textId="7A960E0C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</w:t>
            </w:r>
            <w:r>
              <w:t>7</w:t>
            </w:r>
          </w:p>
        </w:tc>
        <w:tc>
          <w:tcPr>
            <w:tcW w:w="1708" w:type="pct"/>
          </w:tcPr>
          <w:p w14:paraId="562659FA" w14:textId="06CB4A71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2</w:t>
            </w:r>
            <w:r>
              <w:t>500~2570MHz</w:t>
            </w:r>
          </w:p>
        </w:tc>
        <w:tc>
          <w:tcPr>
            <w:tcW w:w="1651" w:type="pct"/>
          </w:tcPr>
          <w:p w14:paraId="1856BB3E" w14:textId="3FF38786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2</w:t>
            </w:r>
            <w:r>
              <w:t>620~2690MHz</w:t>
            </w:r>
          </w:p>
        </w:tc>
      </w:tr>
      <w:tr w:rsidR="0038206D" w14:paraId="3263F64E" w14:textId="77777777" w:rsidTr="00304CE9">
        <w:tc>
          <w:tcPr>
            <w:tcW w:w="1641" w:type="pct"/>
          </w:tcPr>
          <w:p w14:paraId="1E96CA05" w14:textId="1A761122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</w:t>
            </w:r>
            <w:r>
              <w:t>8</w:t>
            </w:r>
          </w:p>
        </w:tc>
        <w:tc>
          <w:tcPr>
            <w:tcW w:w="1708" w:type="pct"/>
          </w:tcPr>
          <w:p w14:paraId="19D0EC39" w14:textId="77777777" w:rsidR="0038206D" w:rsidRDefault="0038206D" w:rsidP="007F6E5D">
            <w:pPr>
              <w:pStyle w:val="TableText"/>
            </w:pPr>
            <w:r>
              <w:t>880~915MHz</w:t>
            </w:r>
          </w:p>
        </w:tc>
        <w:tc>
          <w:tcPr>
            <w:tcW w:w="1651" w:type="pct"/>
          </w:tcPr>
          <w:p w14:paraId="7F030857" w14:textId="77777777" w:rsidR="0038206D" w:rsidRDefault="0038206D" w:rsidP="007F6E5D">
            <w:pPr>
              <w:pStyle w:val="TableText"/>
            </w:pPr>
            <w:r>
              <w:t>925~960MHz</w:t>
            </w:r>
          </w:p>
        </w:tc>
      </w:tr>
      <w:tr w:rsidR="0038206D" w14:paraId="626391C6" w14:textId="77777777" w:rsidTr="00304CE9">
        <w:tc>
          <w:tcPr>
            <w:tcW w:w="1641" w:type="pct"/>
          </w:tcPr>
          <w:p w14:paraId="55FA588B" w14:textId="3708378A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</w:t>
            </w:r>
            <w:r>
              <w:t>20</w:t>
            </w:r>
          </w:p>
        </w:tc>
        <w:tc>
          <w:tcPr>
            <w:tcW w:w="1708" w:type="pct"/>
          </w:tcPr>
          <w:p w14:paraId="0023A823" w14:textId="3FA6D142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8</w:t>
            </w:r>
            <w:r>
              <w:t>32~862MHz</w:t>
            </w:r>
          </w:p>
        </w:tc>
        <w:tc>
          <w:tcPr>
            <w:tcW w:w="1651" w:type="pct"/>
          </w:tcPr>
          <w:p w14:paraId="72F5FFCF" w14:textId="7DB6B3BB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7</w:t>
            </w:r>
            <w:r>
              <w:t>91~821MHz</w:t>
            </w:r>
          </w:p>
        </w:tc>
      </w:tr>
      <w:tr w:rsidR="0038206D" w14:paraId="1F9CA17D" w14:textId="77777777" w:rsidTr="00304CE9">
        <w:tc>
          <w:tcPr>
            <w:tcW w:w="1641" w:type="pct"/>
          </w:tcPr>
          <w:p w14:paraId="20DC3E9C" w14:textId="3E16CC09" w:rsidR="0038206D" w:rsidRDefault="0038206D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>-LTE B</w:t>
            </w:r>
            <w:r>
              <w:t>28</w:t>
            </w:r>
          </w:p>
        </w:tc>
        <w:tc>
          <w:tcPr>
            <w:tcW w:w="1708" w:type="pct"/>
          </w:tcPr>
          <w:p w14:paraId="3C5AACCE" w14:textId="30073109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7</w:t>
            </w:r>
            <w:r>
              <w:t>03~748MHz</w:t>
            </w:r>
          </w:p>
        </w:tc>
        <w:tc>
          <w:tcPr>
            <w:tcW w:w="1651" w:type="pct"/>
          </w:tcPr>
          <w:p w14:paraId="7DA43545" w14:textId="1EF101AF" w:rsidR="0038206D" w:rsidRDefault="0038206D" w:rsidP="007F6E5D">
            <w:pPr>
              <w:pStyle w:val="TableText"/>
            </w:pPr>
            <w:r>
              <w:rPr>
                <w:rFonts w:hint="eastAsia"/>
              </w:rPr>
              <w:t>7</w:t>
            </w:r>
            <w:r>
              <w:t>58~803MHz</w:t>
            </w:r>
          </w:p>
        </w:tc>
      </w:tr>
      <w:tr w:rsidR="00763E06" w14:paraId="1495CC1D" w14:textId="77777777" w:rsidTr="00304CE9">
        <w:tc>
          <w:tcPr>
            <w:tcW w:w="1641" w:type="pct"/>
          </w:tcPr>
          <w:p w14:paraId="3FECDC30" w14:textId="181209C8" w:rsidR="00763E06" w:rsidRDefault="00763E0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>-LTE B34</w:t>
            </w:r>
          </w:p>
        </w:tc>
        <w:tc>
          <w:tcPr>
            <w:tcW w:w="1708" w:type="pct"/>
          </w:tcPr>
          <w:p w14:paraId="7CC7ECB5" w14:textId="3D7270D1" w:rsidR="00763E06" w:rsidRDefault="00763E06" w:rsidP="007F6E5D">
            <w:pPr>
              <w:pStyle w:val="TableText"/>
            </w:pPr>
            <w:r>
              <w:rPr>
                <w:rFonts w:hint="eastAsia"/>
              </w:rPr>
              <w:t>2010~2025</w:t>
            </w:r>
            <w:r>
              <w:t>MHz</w:t>
            </w:r>
          </w:p>
        </w:tc>
        <w:tc>
          <w:tcPr>
            <w:tcW w:w="1651" w:type="pct"/>
          </w:tcPr>
          <w:p w14:paraId="1CD0E2B4" w14:textId="532A8AFF" w:rsidR="00763E06" w:rsidRDefault="00763E06" w:rsidP="007F6E5D">
            <w:pPr>
              <w:pStyle w:val="TableText"/>
            </w:pPr>
            <w:r>
              <w:rPr>
                <w:rFonts w:hint="eastAsia"/>
              </w:rPr>
              <w:t>2010~2025</w:t>
            </w:r>
            <w:r>
              <w:t>MHz</w:t>
            </w:r>
          </w:p>
        </w:tc>
      </w:tr>
      <w:tr w:rsidR="00763E06" w14:paraId="1C59DFEC" w14:textId="77777777" w:rsidTr="00304CE9">
        <w:tc>
          <w:tcPr>
            <w:tcW w:w="1641" w:type="pct"/>
          </w:tcPr>
          <w:p w14:paraId="51C43B44" w14:textId="3CA1B4FE" w:rsidR="00763E06" w:rsidRDefault="00763E0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>-LTE B</w:t>
            </w:r>
            <w:r>
              <w:t>38</w:t>
            </w:r>
          </w:p>
        </w:tc>
        <w:tc>
          <w:tcPr>
            <w:tcW w:w="1708" w:type="pct"/>
          </w:tcPr>
          <w:p w14:paraId="70228B86" w14:textId="516EDF81" w:rsidR="00763E06" w:rsidRDefault="00763E06" w:rsidP="007F6E5D">
            <w:pPr>
              <w:pStyle w:val="TableText"/>
            </w:pPr>
            <w:r>
              <w:t>2570~2620MHz</w:t>
            </w:r>
          </w:p>
        </w:tc>
        <w:tc>
          <w:tcPr>
            <w:tcW w:w="1651" w:type="pct"/>
          </w:tcPr>
          <w:p w14:paraId="784F7C20" w14:textId="68459918" w:rsidR="00763E06" w:rsidRDefault="00763E06" w:rsidP="007F6E5D">
            <w:pPr>
              <w:pStyle w:val="TableText"/>
            </w:pPr>
            <w:r>
              <w:t>2570~2620MHz</w:t>
            </w:r>
          </w:p>
        </w:tc>
      </w:tr>
      <w:tr w:rsidR="00763E06" w14:paraId="7F2AFAD4" w14:textId="77777777" w:rsidTr="00304CE9">
        <w:tc>
          <w:tcPr>
            <w:tcW w:w="1641" w:type="pct"/>
          </w:tcPr>
          <w:p w14:paraId="3EF023CC" w14:textId="4D81527E" w:rsidR="00763E06" w:rsidRDefault="00763E0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>-LTE</w:t>
            </w:r>
            <w:r>
              <w:t xml:space="preserve"> B39</w:t>
            </w:r>
          </w:p>
        </w:tc>
        <w:tc>
          <w:tcPr>
            <w:tcW w:w="1708" w:type="pct"/>
          </w:tcPr>
          <w:p w14:paraId="1D9A1264" w14:textId="2F9D1165" w:rsidR="00763E06" w:rsidRDefault="00763E06" w:rsidP="007F6E5D">
            <w:pPr>
              <w:pStyle w:val="TableText"/>
            </w:pPr>
            <w:r>
              <w:t>1880~1920MHz</w:t>
            </w:r>
          </w:p>
        </w:tc>
        <w:tc>
          <w:tcPr>
            <w:tcW w:w="1651" w:type="pct"/>
          </w:tcPr>
          <w:p w14:paraId="3AC05288" w14:textId="21682588" w:rsidR="00763E06" w:rsidRDefault="00763E06" w:rsidP="007F6E5D">
            <w:pPr>
              <w:pStyle w:val="TableText"/>
            </w:pPr>
            <w:r>
              <w:t>1880~1920MHz</w:t>
            </w:r>
          </w:p>
        </w:tc>
      </w:tr>
      <w:tr w:rsidR="00763E06" w14:paraId="45E169BB" w14:textId="77777777" w:rsidTr="00304CE9">
        <w:tc>
          <w:tcPr>
            <w:tcW w:w="1641" w:type="pct"/>
          </w:tcPr>
          <w:p w14:paraId="2EE58589" w14:textId="192CB62C" w:rsidR="00763E06" w:rsidRDefault="00763E0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>-LTE</w:t>
            </w:r>
            <w:r>
              <w:t xml:space="preserve"> B40</w:t>
            </w:r>
          </w:p>
        </w:tc>
        <w:tc>
          <w:tcPr>
            <w:tcW w:w="1708" w:type="pct"/>
          </w:tcPr>
          <w:p w14:paraId="3640AF9D" w14:textId="5FC419A4" w:rsidR="00763E06" w:rsidRDefault="00763E06" w:rsidP="007F6E5D">
            <w:pPr>
              <w:pStyle w:val="TableText"/>
            </w:pPr>
            <w:r>
              <w:t>2300~2400MHz</w:t>
            </w:r>
          </w:p>
        </w:tc>
        <w:tc>
          <w:tcPr>
            <w:tcW w:w="1651" w:type="pct"/>
          </w:tcPr>
          <w:p w14:paraId="6A9DE184" w14:textId="24EB4D90" w:rsidR="00763E06" w:rsidRDefault="00763E06" w:rsidP="007F6E5D">
            <w:pPr>
              <w:pStyle w:val="TableText"/>
            </w:pPr>
            <w:r>
              <w:t>2300~2400MHz</w:t>
            </w:r>
          </w:p>
        </w:tc>
      </w:tr>
      <w:tr w:rsidR="00763E06" w14:paraId="6914132C" w14:textId="77777777" w:rsidTr="00304CE9">
        <w:tc>
          <w:tcPr>
            <w:tcW w:w="1641" w:type="pct"/>
          </w:tcPr>
          <w:p w14:paraId="73A21089" w14:textId="35D55624" w:rsidR="00763E06" w:rsidRDefault="00763E06" w:rsidP="007F6E5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DD</w:t>
            </w:r>
            <w:r>
              <w:rPr>
                <w:rFonts w:hint="eastAsia"/>
              </w:rPr>
              <w:t>-LTE</w:t>
            </w:r>
            <w:r>
              <w:t xml:space="preserve"> B41</w:t>
            </w:r>
          </w:p>
        </w:tc>
        <w:tc>
          <w:tcPr>
            <w:tcW w:w="1708" w:type="pct"/>
          </w:tcPr>
          <w:p w14:paraId="2B613D4D" w14:textId="4B91196E" w:rsidR="00763E06" w:rsidRDefault="00FC6017" w:rsidP="007F6E5D">
            <w:pPr>
              <w:pStyle w:val="TableText"/>
            </w:pPr>
            <w:r>
              <w:t>255</w:t>
            </w:r>
            <w:r w:rsidR="00763E06">
              <w:t>5~2655MHz</w:t>
            </w:r>
          </w:p>
        </w:tc>
        <w:tc>
          <w:tcPr>
            <w:tcW w:w="1651" w:type="pct"/>
          </w:tcPr>
          <w:p w14:paraId="4C796B3E" w14:textId="433A6D06" w:rsidR="00763E06" w:rsidRDefault="00FC6017" w:rsidP="007F6E5D">
            <w:pPr>
              <w:pStyle w:val="TableText"/>
            </w:pPr>
            <w:r>
              <w:t>255</w:t>
            </w:r>
            <w:r w:rsidR="00763E06">
              <w:t>5~2655MHz</w:t>
            </w:r>
          </w:p>
        </w:tc>
      </w:tr>
    </w:tbl>
    <w:p w14:paraId="42305D2B" w14:textId="77777777" w:rsidR="00304CE9" w:rsidRDefault="00304CE9">
      <w:pPr>
        <w:pStyle w:val="afc"/>
      </w:pPr>
    </w:p>
    <w:p w14:paraId="547320D3" w14:textId="77777777" w:rsidR="00304CE9" w:rsidRDefault="004D5CE0">
      <w:pPr>
        <w:pStyle w:val="20"/>
      </w:pPr>
      <w:bookmarkStart w:id="321" w:name="_Toc503528086"/>
      <w:bookmarkStart w:id="322" w:name="_Toc91270730"/>
      <w:bookmarkStart w:id="323" w:name="_Toc519690918"/>
      <w:bookmarkStart w:id="324" w:name="_Toc139025595"/>
      <w:proofErr w:type="spellStart"/>
      <w:r>
        <w:rPr>
          <w:rFonts w:hint="eastAsia"/>
        </w:rPr>
        <w:lastRenderedPageBreak/>
        <w:t>发射功率和接收灵敏度</w:t>
      </w:r>
      <w:bookmarkEnd w:id="321"/>
      <w:bookmarkEnd w:id="322"/>
      <w:bookmarkEnd w:id="324"/>
      <w:proofErr w:type="spellEnd"/>
    </w:p>
    <w:bookmarkStart w:id="325" w:name="_Toc139025490"/>
    <w:p w14:paraId="5FBF0F33" w14:textId="1C30CF10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-1346783473"/>
          <w:placeholder>
            <w:docPart w:val="5C13F10CC7814A00B33B1A0485809DA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 xml:space="preserve"> RF</w:t>
      </w:r>
      <w:r w:rsidR="004D5CE0">
        <w:rPr>
          <w:rFonts w:hint="eastAsia"/>
        </w:rPr>
        <w:t>发射功率</w:t>
      </w:r>
      <w:bookmarkEnd w:id="323"/>
      <w:bookmarkEnd w:id="325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4320"/>
        <w:gridCol w:w="2302"/>
        <w:gridCol w:w="2790"/>
      </w:tblGrid>
      <w:tr w:rsidR="00304CE9" w14:paraId="1709ADD0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95" w:type="pct"/>
          </w:tcPr>
          <w:p w14:paraId="3FB6FB7B" w14:textId="77777777" w:rsidR="00304CE9" w:rsidRDefault="004D5CE0">
            <w:pPr>
              <w:pStyle w:val="TableHeading"/>
            </w:pPr>
            <w:r>
              <w:t>频段</w:t>
            </w:r>
          </w:p>
        </w:tc>
        <w:tc>
          <w:tcPr>
            <w:tcW w:w="1223" w:type="pct"/>
          </w:tcPr>
          <w:p w14:paraId="69DA835C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最大</w:t>
            </w:r>
            <w:r>
              <w:t>功率</w:t>
            </w:r>
          </w:p>
        </w:tc>
        <w:tc>
          <w:tcPr>
            <w:tcW w:w="1482" w:type="pct"/>
          </w:tcPr>
          <w:p w14:paraId="7EEE4CEA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最小</w:t>
            </w:r>
            <w:r>
              <w:t>功率</w:t>
            </w:r>
          </w:p>
        </w:tc>
      </w:tr>
      <w:tr w:rsidR="00836216" w14:paraId="5DFE7CF0" w14:textId="77777777" w:rsidTr="00304CE9">
        <w:tc>
          <w:tcPr>
            <w:tcW w:w="2295" w:type="pct"/>
          </w:tcPr>
          <w:p w14:paraId="695DC154" w14:textId="17F59AFB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E</w:t>
            </w:r>
            <w:r>
              <w:t>GSM900</w:t>
            </w:r>
          </w:p>
        </w:tc>
        <w:tc>
          <w:tcPr>
            <w:tcW w:w="1223" w:type="pct"/>
          </w:tcPr>
          <w:p w14:paraId="4CCE9945" w14:textId="7E8FCB26" w:rsidR="00836216" w:rsidRDefault="00836216" w:rsidP="007F6E5D">
            <w:pPr>
              <w:pStyle w:val="TableText"/>
            </w:pPr>
            <w:r>
              <w:t>33 dBm±2.7 dB</w:t>
            </w:r>
          </w:p>
        </w:tc>
        <w:tc>
          <w:tcPr>
            <w:tcW w:w="1482" w:type="pct"/>
            <w:vAlign w:val="top"/>
          </w:tcPr>
          <w:p w14:paraId="2CDAB92B" w14:textId="30D8D034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5</w:t>
            </w:r>
            <w:r>
              <w:t xml:space="preserve"> dBm±</w:t>
            </w:r>
            <w:r>
              <w:rPr>
                <w:rFonts w:hint="eastAsia"/>
              </w:rPr>
              <w:t>5</w:t>
            </w:r>
            <w:r>
              <w:t xml:space="preserve"> dB</w:t>
            </w:r>
          </w:p>
        </w:tc>
      </w:tr>
      <w:tr w:rsidR="00836216" w14:paraId="65031EC4" w14:textId="77777777" w:rsidTr="00304CE9">
        <w:tc>
          <w:tcPr>
            <w:tcW w:w="2295" w:type="pct"/>
          </w:tcPr>
          <w:p w14:paraId="070BE69F" w14:textId="1BF450D1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DCS</w:t>
            </w:r>
            <w:r>
              <w:t>1800</w:t>
            </w:r>
          </w:p>
        </w:tc>
        <w:tc>
          <w:tcPr>
            <w:tcW w:w="1223" w:type="pct"/>
          </w:tcPr>
          <w:p w14:paraId="6E9B16A9" w14:textId="0835FA01" w:rsidR="00836216" w:rsidRDefault="00836216" w:rsidP="007F6E5D">
            <w:pPr>
              <w:pStyle w:val="TableText"/>
            </w:pPr>
            <w:r>
              <w:t>30 dBm±2.7 dB</w:t>
            </w:r>
          </w:p>
        </w:tc>
        <w:tc>
          <w:tcPr>
            <w:tcW w:w="1482" w:type="pct"/>
            <w:vAlign w:val="top"/>
          </w:tcPr>
          <w:p w14:paraId="4EC13460" w14:textId="27353D79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5</w:t>
            </w:r>
            <w:r>
              <w:t xml:space="preserve"> dBm±</w:t>
            </w:r>
            <w:r>
              <w:rPr>
                <w:rFonts w:hint="eastAsia"/>
              </w:rPr>
              <w:t>5</w:t>
            </w:r>
            <w:r>
              <w:t xml:space="preserve"> dB</w:t>
            </w:r>
          </w:p>
        </w:tc>
      </w:tr>
      <w:tr w:rsidR="00836216" w14:paraId="4815C582" w14:textId="77777777" w:rsidTr="00304CE9">
        <w:tc>
          <w:tcPr>
            <w:tcW w:w="2295" w:type="pct"/>
          </w:tcPr>
          <w:p w14:paraId="43C02184" w14:textId="23C76E5C" w:rsidR="00836216" w:rsidRDefault="00836216" w:rsidP="007F6E5D">
            <w:pPr>
              <w:pStyle w:val="TableText"/>
            </w:pPr>
            <w:r>
              <w:t>WCDMA B1</w:t>
            </w:r>
          </w:p>
        </w:tc>
        <w:tc>
          <w:tcPr>
            <w:tcW w:w="1223" w:type="pct"/>
          </w:tcPr>
          <w:p w14:paraId="3CD29667" w14:textId="49D91E04" w:rsidR="00836216" w:rsidRDefault="00836216" w:rsidP="007F6E5D">
            <w:pPr>
              <w:pStyle w:val="TableText"/>
            </w:pPr>
            <w:r>
              <w:t>24 dBm+1/-3 dB</w:t>
            </w:r>
          </w:p>
        </w:tc>
        <w:tc>
          <w:tcPr>
            <w:tcW w:w="1482" w:type="pct"/>
            <w:vAlign w:val="top"/>
          </w:tcPr>
          <w:p w14:paraId="75E0B1E6" w14:textId="18CD8B59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-50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2B18B8FA" w14:textId="77777777" w:rsidTr="00304CE9">
        <w:tc>
          <w:tcPr>
            <w:tcW w:w="2295" w:type="pct"/>
          </w:tcPr>
          <w:p w14:paraId="0646D6EF" w14:textId="424B1897" w:rsidR="00836216" w:rsidRDefault="00836216" w:rsidP="007F6E5D">
            <w:pPr>
              <w:pStyle w:val="TableText"/>
              <w:rPr>
                <w:lang w:bidi="ar"/>
              </w:rPr>
            </w:pPr>
            <w:r>
              <w:t>WCDMA</w:t>
            </w:r>
            <w:r>
              <w:rPr>
                <w:rFonts w:hint="eastAsia"/>
              </w:rPr>
              <w:t xml:space="preserve"> B5</w:t>
            </w:r>
          </w:p>
        </w:tc>
        <w:tc>
          <w:tcPr>
            <w:tcW w:w="1223" w:type="pct"/>
          </w:tcPr>
          <w:p w14:paraId="66B045F8" w14:textId="21EE5BAA" w:rsidR="00836216" w:rsidRDefault="00836216" w:rsidP="007F6E5D">
            <w:pPr>
              <w:pStyle w:val="TableText"/>
            </w:pPr>
            <w:r>
              <w:t>24 dBm +1/-3 dB</w:t>
            </w:r>
          </w:p>
        </w:tc>
        <w:tc>
          <w:tcPr>
            <w:tcW w:w="1482" w:type="pct"/>
            <w:vAlign w:val="top"/>
          </w:tcPr>
          <w:p w14:paraId="13792F50" w14:textId="279CFCF3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-50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45E1D955" w14:textId="77777777" w:rsidTr="00304CE9">
        <w:tc>
          <w:tcPr>
            <w:tcW w:w="2295" w:type="pct"/>
          </w:tcPr>
          <w:p w14:paraId="6E7D0909" w14:textId="4E4638A0" w:rsidR="00836216" w:rsidRDefault="00836216" w:rsidP="007F6E5D">
            <w:pPr>
              <w:pStyle w:val="TableText"/>
            </w:pPr>
            <w:r>
              <w:t>WCDMA</w:t>
            </w:r>
            <w:r>
              <w:rPr>
                <w:rFonts w:hint="eastAsia"/>
              </w:rPr>
              <w:t xml:space="preserve"> B8</w:t>
            </w:r>
          </w:p>
        </w:tc>
        <w:tc>
          <w:tcPr>
            <w:tcW w:w="1223" w:type="pct"/>
          </w:tcPr>
          <w:p w14:paraId="4DD0A3A4" w14:textId="0330767A" w:rsidR="00836216" w:rsidRDefault="00836216" w:rsidP="007F6E5D">
            <w:pPr>
              <w:pStyle w:val="TableText"/>
            </w:pPr>
            <w:r>
              <w:t>24 dBm +1/-3 dB</w:t>
            </w:r>
          </w:p>
        </w:tc>
        <w:tc>
          <w:tcPr>
            <w:tcW w:w="1482" w:type="pct"/>
            <w:vAlign w:val="top"/>
          </w:tcPr>
          <w:p w14:paraId="5822B0B4" w14:textId="5F2FCBEC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-50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33699CB8" w14:textId="77777777" w:rsidTr="00304CE9">
        <w:tc>
          <w:tcPr>
            <w:tcW w:w="2295" w:type="pct"/>
          </w:tcPr>
          <w:p w14:paraId="045B79F5" w14:textId="2104D6BF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B1</w:t>
            </w:r>
          </w:p>
        </w:tc>
        <w:tc>
          <w:tcPr>
            <w:tcW w:w="1223" w:type="pct"/>
          </w:tcPr>
          <w:p w14:paraId="44626AF2" w14:textId="44EA372A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0EAD8F92" w14:textId="563185B4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755022E3" w14:textId="77777777" w:rsidTr="00304CE9">
        <w:tc>
          <w:tcPr>
            <w:tcW w:w="2295" w:type="pct"/>
          </w:tcPr>
          <w:p w14:paraId="75AE2006" w14:textId="5B30A33D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B3</w:t>
            </w:r>
          </w:p>
        </w:tc>
        <w:tc>
          <w:tcPr>
            <w:tcW w:w="1223" w:type="pct"/>
          </w:tcPr>
          <w:p w14:paraId="340F7693" w14:textId="572AB14E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5044AA8F" w14:textId="1D3E18EB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439CD11E" w14:textId="77777777" w:rsidTr="00304CE9">
        <w:tc>
          <w:tcPr>
            <w:tcW w:w="2295" w:type="pct"/>
          </w:tcPr>
          <w:p w14:paraId="1E5750BC" w14:textId="4D7F73DE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</w:t>
            </w:r>
            <w:r>
              <w:t>5</w:t>
            </w:r>
          </w:p>
        </w:tc>
        <w:tc>
          <w:tcPr>
            <w:tcW w:w="1223" w:type="pct"/>
          </w:tcPr>
          <w:p w14:paraId="16C0EFED" w14:textId="100ACC92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02C11059" w14:textId="5DDB4855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35F3CF53" w14:textId="77777777" w:rsidTr="00304CE9">
        <w:tc>
          <w:tcPr>
            <w:tcW w:w="2295" w:type="pct"/>
          </w:tcPr>
          <w:p w14:paraId="720F3ADF" w14:textId="0C8CF036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</w:t>
            </w:r>
            <w:r>
              <w:t>7</w:t>
            </w:r>
          </w:p>
        </w:tc>
        <w:tc>
          <w:tcPr>
            <w:tcW w:w="1223" w:type="pct"/>
          </w:tcPr>
          <w:p w14:paraId="4D527F16" w14:textId="7DF4EC45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70E2556B" w14:textId="3322258B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2BD056E3" w14:textId="77777777" w:rsidTr="009B28C2">
        <w:tc>
          <w:tcPr>
            <w:tcW w:w="2295" w:type="pct"/>
          </w:tcPr>
          <w:p w14:paraId="65657AE4" w14:textId="67C94BC6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B8</w:t>
            </w:r>
          </w:p>
        </w:tc>
        <w:tc>
          <w:tcPr>
            <w:tcW w:w="1223" w:type="pct"/>
          </w:tcPr>
          <w:p w14:paraId="01287192" w14:textId="582466F8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0799A15E" w14:textId="193C5224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2E626D75" w14:textId="77777777" w:rsidTr="009B28C2">
        <w:tc>
          <w:tcPr>
            <w:tcW w:w="2295" w:type="pct"/>
          </w:tcPr>
          <w:p w14:paraId="72A2093B" w14:textId="2AA36B4C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</w:t>
            </w:r>
            <w:r>
              <w:t>20</w:t>
            </w:r>
          </w:p>
        </w:tc>
        <w:tc>
          <w:tcPr>
            <w:tcW w:w="1223" w:type="pct"/>
          </w:tcPr>
          <w:p w14:paraId="4D491EEC" w14:textId="001A6708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093416FC" w14:textId="6C9BBC8E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32164A54" w14:textId="77777777" w:rsidTr="009B28C2">
        <w:tc>
          <w:tcPr>
            <w:tcW w:w="2295" w:type="pct"/>
          </w:tcPr>
          <w:p w14:paraId="110DE5EB" w14:textId="0F327D98" w:rsidR="00836216" w:rsidRDefault="00836216" w:rsidP="007F6E5D">
            <w:pPr>
              <w:pStyle w:val="TableText"/>
            </w:pPr>
            <w:r>
              <w:t>FDD</w:t>
            </w:r>
            <w:r>
              <w:rPr>
                <w:rFonts w:hint="eastAsia"/>
              </w:rPr>
              <w:t xml:space="preserve"> LTE B</w:t>
            </w:r>
            <w:r>
              <w:t>28</w:t>
            </w:r>
          </w:p>
        </w:tc>
        <w:tc>
          <w:tcPr>
            <w:tcW w:w="1223" w:type="pct"/>
          </w:tcPr>
          <w:p w14:paraId="5D3A15A0" w14:textId="31452A29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  <w:vAlign w:val="top"/>
          </w:tcPr>
          <w:p w14:paraId="185C903E" w14:textId="53F44D6E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7922C39D" w14:textId="77777777" w:rsidTr="00304CE9">
        <w:tc>
          <w:tcPr>
            <w:tcW w:w="2295" w:type="pct"/>
          </w:tcPr>
          <w:p w14:paraId="1C2E4E03" w14:textId="0C7964DC" w:rsidR="00836216" w:rsidRDefault="0083621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 xml:space="preserve"> LTE B</w:t>
            </w:r>
            <w:r>
              <w:t>34</w:t>
            </w:r>
          </w:p>
        </w:tc>
        <w:tc>
          <w:tcPr>
            <w:tcW w:w="1223" w:type="pct"/>
          </w:tcPr>
          <w:p w14:paraId="3773863B" w14:textId="4A130863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</w:tcPr>
          <w:p w14:paraId="65F167AA" w14:textId="3F919A0D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22604039" w14:textId="77777777" w:rsidTr="00304CE9">
        <w:tc>
          <w:tcPr>
            <w:tcW w:w="2295" w:type="pct"/>
          </w:tcPr>
          <w:p w14:paraId="45B75C97" w14:textId="6CDA6DFF" w:rsidR="00836216" w:rsidRDefault="0083621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 xml:space="preserve"> LTE B</w:t>
            </w:r>
            <w:r>
              <w:t>38</w:t>
            </w:r>
          </w:p>
        </w:tc>
        <w:tc>
          <w:tcPr>
            <w:tcW w:w="1223" w:type="pct"/>
          </w:tcPr>
          <w:p w14:paraId="2667DEC1" w14:textId="1F660F3D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</w:tcPr>
          <w:p w14:paraId="79D95A0B" w14:textId="61FF37B4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2DE4F895" w14:textId="77777777" w:rsidTr="00304CE9">
        <w:tc>
          <w:tcPr>
            <w:tcW w:w="2295" w:type="pct"/>
          </w:tcPr>
          <w:p w14:paraId="4B3E5044" w14:textId="44214405" w:rsidR="00836216" w:rsidRDefault="0083621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 xml:space="preserve"> LTE B</w:t>
            </w:r>
            <w:r>
              <w:t>39</w:t>
            </w:r>
          </w:p>
        </w:tc>
        <w:tc>
          <w:tcPr>
            <w:tcW w:w="1223" w:type="pct"/>
          </w:tcPr>
          <w:p w14:paraId="309A0D22" w14:textId="5FA88A59" w:rsidR="00836216" w:rsidRDefault="00836216" w:rsidP="007F6E5D">
            <w:pPr>
              <w:pStyle w:val="TableText"/>
            </w:pPr>
            <w:bookmarkStart w:id="326" w:name="OLE_LINK55"/>
            <w:r>
              <w:t>23 dBm±2.7 dB</w:t>
            </w:r>
            <w:bookmarkEnd w:id="326"/>
          </w:p>
        </w:tc>
        <w:tc>
          <w:tcPr>
            <w:tcW w:w="1482" w:type="pct"/>
          </w:tcPr>
          <w:p w14:paraId="20F68F52" w14:textId="3D7DD370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433DFA69" w14:textId="77777777" w:rsidTr="00304CE9">
        <w:tc>
          <w:tcPr>
            <w:tcW w:w="2295" w:type="pct"/>
          </w:tcPr>
          <w:p w14:paraId="55A8D973" w14:textId="3BBC5B65" w:rsidR="00836216" w:rsidRDefault="00836216" w:rsidP="007F6E5D">
            <w:pPr>
              <w:pStyle w:val="TableText"/>
            </w:pPr>
            <w:r>
              <w:t>TDD</w:t>
            </w:r>
            <w:r>
              <w:rPr>
                <w:rFonts w:hint="eastAsia"/>
              </w:rPr>
              <w:t xml:space="preserve"> LTE B</w:t>
            </w:r>
            <w:r>
              <w:t>40</w:t>
            </w:r>
          </w:p>
        </w:tc>
        <w:tc>
          <w:tcPr>
            <w:tcW w:w="1223" w:type="pct"/>
          </w:tcPr>
          <w:p w14:paraId="49AAE2C0" w14:textId="440B15F2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</w:tcPr>
          <w:p w14:paraId="3BC9AEA6" w14:textId="7855C019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  <w:tr w:rsidR="00836216" w14:paraId="46092B56" w14:textId="77777777" w:rsidTr="00304CE9">
        <w:tc>
          <w:tcPr>
            <w:tcW w:w="2295" w:type="pct"/>
          </w:tcPr>
          <w:p w14:paraId="2603D60F" w14:textId="68D04AC6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T</w:t>
            </w:r>
            <w:r>
              <w:t>DD</w:t>
            </w:r>
            <w:r>
              <w:rPr>
                <w:rFonts w:hint="eastAsia"/>
              </w:rPr>
              <w:t>-LTE</w:t>
            </w:r>
            <w:r>
              <w:t xml:space="preserve"> B41</w:t>
            </w:r>
          </w:p>
        </w:tc>
        <w:tc>
          <w:tcPr>
            <w:tcW w:w="1223" w:type="pct"/>
          </w:tcPr>
          <w:p w14:paraId="7C37BDBC" w14:textId="19D16CA4" w:rsidR="00836216" w:rsidRDefault="00836216" w:rsidP="007F6E5D">
            <w:pPr>
              <w:pStyle w:val="TableText"/>
            </w:pPr>
            <w:r>
              <w:t>23 dBm±2.7 dB</w:t>
            </w:r>
          </w:p>
        </w:tc>
        <w:tc>
          <w:tcPr>
            <w:tcW w:w="1482" w:type="pct"/>
          </w:tcPr>
          <w:p w14:paraId="0176CFA9" w14:textId="124199D6" w:rsidR="00836216" w:rsidRDefault="00836216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-39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Bm</w:t>
            </w:r>
          </w:p>
        </w:tc>
      </w:tr>
    </w:tbl>
    <w:p w14:paraId="618C97A8" w14:textId="77777777" w:rsidR="00304CE9" w:rsidRDefault="00304CE9">
      <w:pPr>
        <w:pStyle w:val="afc"/>
      </w:pPr>
    </w:p>
    <w:bookmarkStart w:id="327" w:name="_Toc139025491"/>
    <w:p w14:paraId="69A2F6C6" w14:textId="4AEEFDEB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138466858"/>
          <w:placeholder>
            <w:docPart w:val="635D74D7CDE6412A8BB8106848590ED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 xml:space="preserve"> GSM</w:t>
      </w:r>
      <w:r w:rsidR="004D5CE0">
        <w:rPr>
          <w:rFonts w:hint="eastAsia"/>
        </w:rPr>
        <w:t>接收灵敏度</w:t>
      </w:r>
      <w:bookmarkEnd w:id="327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6180"/>
        <w:gridCol w:w="3232"/>
      </w:tblGrid>
      <w:tr w:rsidR="00304CE9" w14:paraId="5DCA4587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3" w:type="pct"/>
          </w:tcPr>
          <w:p w14:paraId="2BE1F59A" w14:textId="77777777" w:rsidR="00304CE9" w:rsidRDefault="004D5CE0">
            <w:pPr>
              <w:pStyle w:val="TableHeading"/>
            </w:pPr>
            <w:r>
              <w:t>频段</w:t>
            </w:r>
          </w:p>
        </w:tc>
        <w:tc>
          <w:tcPr>
            <w:tcW w:w="1717" w:type="pct"/>
          </w:tcPr>
          <w:p w14:paraId="1697EF76" w14:textId="77777777" w:rsidR="00304CE9" w:rsidRDefault="004D5CE0">
            <w:pPr>
              <w:pStyle w:val="TableHeading"/>
            </w:pPr>
            <w:r>
              <w:t>接收灵敏度</w:t>
            </w:r>
          </w:p>
        </w:tc>
      </w:tr>
      <w:tr w:rsidR="00304CE9" w14:paraId="04B8B21F" w14:textId="77777777" w:rsidTr="00304CE9">
        <w:tc>
          <w:tcPr>
            <w:tcW w:w="3283" w:type="pct"/>
          </w:tcPr>
          <w:p w14:paraId="33DA26B5" w14:textId="77777777" w:rsidR="00304CE9" w:rsidRDefault="004D5CE0" w:rsidP="007F6E5D">
            <w:pPr>
              <w:pStyle w:val="TableText"/>
            </w:pPr>
            <w:r>
              <w:t>EGSM900</w:t>
            </w:r>
          </w:p>
        </w:tc>
        <w:tc>
          <w:tcPr>
            <w:tcW w:w="1717" w:type="pct"/>
            <w:vAlign w:val="top"/>
          </w:tcPr>
          <w:p w14:paraId="530BBF5A" w14:textId="6702D605" w:rsidR="00304CE9" w:rsidRDefault="004D5CE0" w:rsidP="007F6E5D">
            <w:pPr>
              <w:pStyle w:val="TableText"/>
            </w:pPr>
            <w:r>
              <w:t>≤ -</w:t>
            </w:r>
            <w:r w:rsidR="009640AB">
              <w:rPr>
                <w:rFonts w:hint="eastAsia"/>
              </w:rPr>
              <w:t>102</w:t>
            </w:r>
            <w:r>
              <w:t xml:space="preserve"> dBm</w:t>
            </w:r>
          </w:p>
        </w:tc>
      </w:tr>
      <w:tr w:rsidR="00304CE9" w14:paraId="5023DF34" w14:textId="77777777" w:rsidTr="00304CE9">
        <w:tc>
          <w:tcPr>
            <w:tcW w:w="3283" w:type="pct"/>
          </w:tcPr>
          <w:p w14:paraId="3C95FB3F" w14:textId="77777777" w:rsidR="00304CE9" w:rsidRDefault="004D5CE0" w:rsidP="007F6E5D">
            <w:pPr>
              <w:pStyle w:val="TableText"/>
            </w:pPr>
            <w:r>
              <w:t>DCS1800</w:t>
            </w:r>
          </w:p>
        </w:tc>
        <w:tc>
          <w:tcPr>
            <w:tcW w:w="1717" w:type="pct"/>
            <w:vAlign w:val="top"/>
          </w:tcPr>
          <w:p w14:paraId="60D46B43" w14:textId="18E783FB" w:rsidR="00304CE9" w:rsidRDefault="004D5CE0" w:rsidP="007F6E5D">
            <w:pPr>
              <w:pStyle w:val="TableText"/>
            </w:pPr>
            <w:r>
              <w:t>≤ -</w:t>
            </w:r>
            <w:r w:rsidR="009640AB">
              <w:rPr>
                <w:rFonts w:hint="eastAsia"/>
              </w:rPr>
              <w:t>102</w:t>
            </w:r>
            <w:r>
              <w:t xml:space="preserve"> dBm</w:t>
            </w:r>
          </w:p>
        </w:tc>
      </w:tr>
    </w:tbl>
    <w:p w14:paraId="0B369D05" w14:textId="77777777" w:rsidR="00304CE9" w:rsidRDefault="00304CE9">
      <w:pPr>
        <w:pStyle w:val="afc"/>
      </w:pPr>
    </w:p>
    <w:bookmarkStart w:id="328" w:name="_Toc139025492"/>
    <w:p w14:paraId="49327519" w14:textId="2697EC84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1059752597"/>
          <w:placeholder>
            <w:docPart w:val="AC3B857F421549529F41A4FEA588E6F2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 xml:space="preserve"> WCDMA</w:t>
      </w:r>
      <w:r w:rsidR="004D5CE0">
        <w:rPr>
          <w:rFonts w:hint="eastAsia"/>
        </w:rPr>
        <w:t>接收灵敏度</w:t>
      </w:r>
      <w:bookmarkEnd w:id="328"/>
    </w:p>
    <w:tbl>
      <w:tblPr>
        <w:tblStyle w:val="Table"/>
        <w:tblW w:w="5046" w:type="pct"/>
        <w:tblLook w:val="04A0" w:firstRow="1" w:lastRow="0" w:firstColumn="1" w:lastColumn="0" w:noHBand="0" w:noVBand="1"/>
      </w:tblPr>
      <w:tblGrid>
        <w:gridCol w:w="6237"/>
        <w:gridCol w:w="3262"/>
      </w:tblGrid>
      <w:tr w:rsidR="00304CE9" w14:paraId="6E772D99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3" w:type="pct"/>
          </w:tcPr>
          <w:p w14:paraId="2FC32756" w14:textId="77777777" w:rsidR="00304CE9" w:rsidRDefault="004D5CE0">
            <w:pPr>
              <w:pStyle w:val="TableHeading"/>
            </w:pPr>
            <w:r>
              <w:t>频段</w:t>
            </w:r>
          </w:p>
        </w:tc>
        <w:tc>
          <w:tcPr>
            <w:tcW w:w="1717" w:type="pct"/>
          </w:tcPr>
          <w:p w14:paraId="6CC8CD41" w14:textId="77777777" w:rsidR="00304CE9" w:rsidRDefault="004D5CE0">
            <w:pPr>
              <w:pStyle w:val="TableHeading"/>
            </w:pPr>
            <w:r>
              <w:t>接收灵敏度</w:t>
            </w:r>
          </w:p>
        </w:tc>
      </w:tr>
      <w:tr w:rsidR="00304CE9" w14:paraId="05EFECB1" w14:textId="77777777" w:rsidTr="00304CE9">
        <w:trPr>
          <w:trHeight w:val="219"/>
        </w:trPr>
        <w:tc>
          <w:tcPr>
            <w:tcW w:w="3283" w:type="pct"/>
          </w:tcPr>
          <w:p w14:paraId="6D1D3181" w14:textId="77777777" w:rsidR="00304CE9" w:rsidRDefault="004D5CE0" w:rsidP="007F6E5D">
            <w:pPr>
              <w:pStyle w:val="TableText"/>
            </w:pPr>
            <w:bookmarkStart w:id="329" w:name="OLE_LINK6"/>
            <w:r>
              <w:rPr>
                <w:rFonts w:hint="eastAsia"/>
              </w:rPr>
              <w:t>WCDMA</w:t>
            </w:r>
            <w:bookmarkEnd w:id="329"/>
            <w:r>
              <w:t xml:space="preserve"> B1</w:t>
            </w:r>
          </w:p>
        </w:tc>
        <w:tc>
          <w:tcPr>
            <w:tcW w:w="1717" w:type="pct"/>
            <w:vAlign w:val="top"/>
          </w:tcPr>
          <w:p w14:paraId="1401037F" w14:textId="60978FD9" w:rsidR="00304CE9" w:rsidRDefault="004D5CE0" w:rsidP="007F6E5D">
            <w:pPr>
              <w:pStyle w:val="TableText"/>
            </w:pPr>
            <w:r>
              <w:t>≤ -</w:t>
            </w:r>
            <w:r w:rsidR="00167655">
              <w:rPr>
                <w:rFonts w:hint="eastAsia"/>
              </w:rPr>
              <w:t>10</w:t>
            </w:r>
            <w:r w:rsidR="00167655">
              <w:t>6.7</w:t>
            </w:r>
            <w:r>
              <w:t xml:space="preserve"> dBm</w:t>
            </w:r>
          </w:p>
        </w:tc>
      </w:tr>
      <w:tr w:rsidR="00304CE9" w14:paraId="3F8B073B" w14:textId="77777777" w:rsidTr="00304CE9">
        <w:trPr>
          <w:trHeight w:val="219"/>
        </w:trPr>
        <w:tc>
          <w:tcPr>
            <w:tcW w:w="3283" w:type="pct"/>
          </w:tcPr>
          <w:p w14:paraId="6057F5B3" w14:textId="77777777" w:rsidR="00304CE9" w:rsidRDefault="004D5CE0" w:rsidP="007F6E5D">
            <w:pPr>
              <w:pStyle w:val="TableText"/>
              <w:rPr>
                <w:lang w:bidi="ar"/>
              </w:rPr>
            </w:pPr>
            <w:r>
              <w:rPr>
                <w:rFonts w:hint="eastAsia"/>
              </w:rPr>
              <w:lastRenderedPageBreak/>
              <w:t>WCDMA</w:t>
            </w:r>
            <w:r>
              <w:t xml:space="preserve"> B5</w:t>
            </w:r>
          </w:p>
        </w:tc>
        <w:tc>
          <w:tcPr>
            <w:tcW w:w="1717" w:type="pct"/>
            <w:vAlign w:val="top"/>
          </w:tcPr>
          <w:p w14:paraId="2979C519" w14:textId="27F92DAD" w:rsidR="00304CE9" w:rsidRDefault="004D5CE0" w:rsidP="007F6E5D">
            <w:pPr>
              <w:pStyle w:val="TableText"/>
            </w:pPr>
            <w:r>
              <w:t>≤ -</w:t>
            </w:r>
            <w:r w:rsidR="00167655">
              <w:rPr>
                <w:rFonts w:hint="eastAsia"/>
              </w:rPr>
              <w:t>104.7</w:t>
            </w:r>
            <w:r>
              <w:t xml:space="preserve"> dBm</w:t>
            </w:r>
          </w:p>
        </w:tc>
      </w:tr>
      <w:tr w:rsidR="00304CE9" w14:paraId="73245F53" w14:textId="77777777" w:rsidTr="00304CE9">
        <w:trPr>
          <w:trHeight w:val="184"/>
        </w:trPr>
        <w:tc>
          <w:tcPr>
            <w:tcW w:w="3283" w:type="pct"/>
          </w:tcPr>
          <w:p w14:paraId="53A1304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WCDMA B8</w:t>
            </w:r>
          </w:p>
        </w:tc>
        <w:tc>
          <w:tcPr>
            <w:tcW w:w="1717" w:type="pct"/>
            <w:vAlign w:val="top"/>
          </w:tcPr>
          <w:p w14:paraId="69C62FCB" w14:textId="24F19AF3" w:rsidR="00304CE9" w:rsidRDefault="004D5CE0" w:rsidP="007F6E5D">
            <w:pPr>
              <w:pStyle w:val="TableText"/>
            </w:pPr>
            <w:r>
              <w:t>≤ -</w:t>
            </w:r>
            <w:r w:rsidR="00167655">
              <w:rPr>
                <w:rFonts w:hint="eastAsia"/>
              </w:rPr>
              <w:t>103.7</w:t>
            </w:r>
            <w:r>
              <w:t xml:space="preserve"> dBm</w:t>
            </w:r>
          </w:p>
        </w:tc>
      </w:tr>
    </w:tbl>
    <w:p w14:paraId="5569F886" w14:textId="77777777" w:rsidR="00304CE9" w:rsidRDefault="00304CE9">
      <w:pPr>
        <w:pStyle w:val="afc"/>
      </w:pPr>
    </w:p>
    <w:bookmarkStart w:id="330" w:name="_Toc519690921"/>
    <w:bookmarkStart w:id="331" w:name="_Toc139025493"/>
    <w:p w14:paraId="5D7012CE" w14:textId="60CE9AC0" w:rsidR="00304CE9" w:rsidRDefault="00000000">
      <w:pPr>
        <w:pStyle w:val="TableDescription"/>
      </w:pPr>
      <w:sdt>
        <w:sdtPr>
          <w:rPr>
            <w:rFonts w:hint="eastAsia"/>
          </w:rPr>
          <w:alias w:val="关键词"/>
          <w:id w:val="219183322"/>
          <w:placeholder>
            <w:docPart w:val="EC7B2EBB49A24706BE6070E55CD11BFE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 xml:space="preserve"> </w:t>
      </w:r>
      <w:r w:rsidR="004D5CE0">
        <w:t>LTE</w:t>
      </w:r>
      <w:r w:rsidR="004D5CE0">
        <w:rPr>
          <w:rFonts w:hint="eastAsia"/>
        </w:rPr>
        <w:t>接收灵敏度</w:t>
      </w:r>
      <w:bookmarkEnd w:id="330"/>
      <w:bookmarkEnd w:id="331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4536"/>
        <w:gridCol w:w="2086"/>
        <w:gridCol w:w="2790"/>
      </w:tblGrid>
      <w:tr w:rsidR="00304CE9" w14:paraId="45931CCC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0" w:type="pct"/>
          </w:tcPr>
          <w:p w14:paraId="2F8E58C8" w14:textId="77777777" w:rsidR="00304CE9" w:rsidRDefault="004D5CE0">
            <w:pPr>
              <w:pStyle w:val="TableHeading"/>
            </w:pPr>
            <w:r>
              <w:t>频段</w:t>
            </w:r>
          </w:p>
        </w:tc>
        <w:tc>
          <w:tcPr>
            <w:tcW w:w="1108" w:type="pct"/>
          </w:tcPr>
          <w:p w14:paraId="02F0B25F" w14:textId="77777777" w:rsidR="00304CE9" w:rsidRDefault="004D5CE0">
            <w:pPr>
              <w:pStyle w:val="TableHeading"/>
            </w:pPr>
            <w:r>
              <w:t>接收灵敏度</w:t>
            </w:r>
          </w:p>
        </w:tc>
        <w:tc>
          <w:tcPr>
            <w:tcW w:w="1482" w:type="pct"/>
          </w:tcPr>
          <w:p w14:paraId="66F7A573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双工模式</w:t>
            </w:r>
          </w:p>
        </w:tc>
      </w:tr>
      <w:tr w:rsidR="009357E2" w14:paraId="26437B2A" w14:textId="77777777" w:rsidTr="00304CE9">
        <w:tc>
          <w:tcPr>
            <w:tcW w:w="2410" w:type="pct"/>
          </w:tcPr>
          <w:p w14:paraId="37C49DCB" w14:textId="26DAA297" w:rsidR="009357E2" w:rsidRDefault="009357E2" w:rsidP="007F6E5D">
            <w:pPr>
              <w:pStyle w:val="TableText"/>
            </w:pPr>
            <w:r>
              <w:t>LTE B1</w:t>
            </w:r>
          </w:p>
        </w:tc>
        <w:tc>
          <w:tcPr>
            <w:tcW w:w="1108" w:type="pct"/>
          </w:tcPr>
          <w:p w14:paraId="0CE64CDD" w14:textId="0067D082" w:rsidR="009357E2" w:rsidRDefault="009357E2" w:rsidP="007F6E5D">
            <w:pPr>
              <w:pStyle w:val="TableText"/>
            </w:pPr>
            <w:r>
              <w:t>≤ -96.3 dBm</w:t>
            </w:r>
          </w:p>
        </w:tc>
        <w:tc>
          <w:tcPr>
            <w:tcW w:w="1482" w:type="pct"/>
          </w:tcPr>
          <w:p w14:paraId="7A1F8523" w14:textId="64B01AB0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61D3F1BF" w14:textId="77777777" w:rsidTr="00304CE9">
        <w:tc>
          <w:tcPr>
            <w:tcW w:w="2410" w:type="pct"/>
          </w:tcPr>
          <w:p w14:paraId="05D8C005" w14:textId="46D1AF5D" w:rsidR="009357E2" w:rsidRDefault="009357E2" w:rsidP="007F6E5D">
            <w:pPr>
              <w:pStyle w:val="TableText"/>
            </w:pPr>
            <w:r>
              <w:t>LTE B3</w:t>
            </w:r>
          </w:p>
        </w:tc>
        <w:tc>
          <w:tcPr>
            <w:tcW w:w="1108" w:type="pct"/>
          </w:tcPr>
          <w:p w14:paraId="674B3769" w14:textId="68460F63" w:rsidR="009357E2" w:rsidRDefault="009357E2" w:rsidP="007F6E5D">
            <w:pPr>
              <w:pStyle w:val="TableText"/>
            </w:pPr>
            <w:r>
              <w:t>≤ -93.3 dBm</w:t>
            </w:r>
          </w:p>
        </w:tc>
        <w:tc>
          <w:tcPr>
            <w:tcW w:w="1482" w:type="pct"/>
          </w:tcPr>
          <w:p w14:paraId="4B99AECE" w14:textId="5F1447C6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37444311" w14:textId="77777777" w:rsidTr="00304CE9">
        <w:tc>
          <w:tcPr>
            <w:tcW w:w="2410" w:type="pct"/>
          </w:tcPr>
          <w:p w14:paraId="1AEE0F38" w14:textId="64E78240" w:rsidR="009357E2" w:rsidRDefault="009357E2" w:rsidP="007F6E5D">
            <w:pPr>
              <w:pStyle w:val="TableText"/>
            </w:pPr>
            <w:r>
              <w:t>LTE B5</w:t>
            </w:r>
          </w:p>
        </w:tc>
        <w:tc>
          <w:tcPr>
            <w:tcW w:w="1108" w:type="pct"/>
          </w:tcPr>
          <w:p w14:paraId="39CAA139" w14:textId="6B435170" w:rsidR="009357E2" w:rsidRDefault="009357E2" w:rsidP="007F6E5D">
            <w:pPr>
              <w:pStyle w:val="TableText"/>
            </w:pPr>
            <w:r>
              <w:t>≤ -94.3 dBm</w:t>
            </w:r>
          </w:p>
        </w:tc>
        <w:tc>
          <w:tcPr>
            <w:tcW w:w="1482" w:type="pct"/>
          </w:tcPr>
          <w:p w14:paraId="2D97E54B" w14:textId="36C626B4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19BBA503" w14:textId="77777777" w:rsidTr="00304CE9">
        <w:tc>
          <w:tcPr>
            <w:tcW w:w="2410" w:type="pct"/>
          </w:tcPr>
          <w:p w14:paraId="50CDAE54" w14:textId="03A73278" w:rsidR="009357E2" w:rsidRDefault="009357E2" w:rsidP="007F6E5D">
            <w:pPr>
              <w:pStyle w:val="TableText"/>
            </w:pPr>
            <w:r>
              <w:t>LTE B7</w:t>
            </w:r>
          </w:p>
        </w:tc>
        <w:tc>
          <w:tcPr>
            <w:tcW w:w="1108" w:type="pct"/>
          </w:tcPr>
          <w:p w14:paraId="7DA5AD78" w14:textId="1E6DE414" w:rsidR="009357E2" w:rsidRDefault="009357E2" w:rsidP="007F6E5D">
            <w:pPr>
              <w:pStyle w:val="TableText"/>
            </w:pPr>
            <w:r>
              <w:t>≤ -94.3 dBm</w:t>
            </w:r>
          </w:p>
        </w:tc>
        <w:tc>
          <w:tcPr>
            <w:tcW w:w="1482" w:type="pct"/>
          </w:tcPr>
          <w:p w14:paraId="57FCD671" w14:textId="65F637EB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2CC55D2D" w14:textId="77777777" w:rsidTr="00304CE9">
        <w:tc>
          <w:tcPr>
            <w:tcW w:w="2410" w:type="pct"/>
          </w:tcPr>
          <w:p w14:paraId="4EB63683" w14:textId="7DF72E86" w:rsidR="009357E2" w:rsidRDefault="009357E2" w:rsidP="007F6E5D">
            <w:pPr>
              <w:pStyle w:val="TableText"/>
            </w:pPr>
            <w:r>
              <w:t>LTE B8</w:t>
            </w:r>
          </w:p>
        </w:tc>
        <w:tc>
          <w:tcPr>
            <w:tcW w:w="1108" w:type="pct"/>
          </w:tcPr>
          <w:p w14:paraId="3F5611F0" w14:textId="15ACCC6B" w:rsidR="009357E2" w:rsidRDefault="009357E2" w:rsidP="007F6E5D">
            <w:pPr>
              <w:pStyle w:val="TableText"/>
            </w:pPr>
            <w:r>
              <w:t>≤ -94</w:t>
            </w:r>
            <w:r>
              <w:rPr>
                <w:rFonts w:hint="eastAsia"/>
              </w:rPr>
              <w:t>.</w:t>
            </w:r>
            <w:r>
              <w:t>3 dBm</w:t>
            </w:r>
          </w:p>
        </w:tc>
        <w:tc>
          <w:tcPr>
            <w:tcW w:w="1482" w:type="pct"/>
          </w:tcPr>
          <w:p w14:paraId="63FAEF90" w14:textId="0783546D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19EFD48B" w14:textId="77777777" w:rsidTr="00304CE9">
        <w:tc>
          <w:tcPr>
            <w:tcW w:w="2410" w:type="pct"/>
          </w:tcPr>
          <w:p w14:paraId="2A945679" w14:textId="49D991AC" w:rsidR="009357E2" w:rsidRDefault="009357E2" w:rsidP="007F6E5D">
            <w:pPr>
              <w:pStyle w:val="TableText"/>
            </w:pPr>
            <w:r>
              <w:t>LTE B20</w:t>
            </w:r>
          </w:p>
        </w:tc>
        <w:tc>
          <w:tcPr>
            <w:tcW w:w="1108" w:type="pct"/>
          </w:tcPr>
          <w:p w14:paraId="17C6329B" w14:textId="7D03AEDE" w:rsidR="009357E2" w:rsidRDefault="009357E2" w:rsidP="007F6E5D">
            <w:pPr>
              <w:pStyle w:val="TableText"/>
            </w:pPr>
            <w:r>
              <w:t>≤ -93.3 dBm</w:t>
            </w:r>
          </w:p>
        </w:tc>
        <w:tc>
          <w:tcPr>
            <w:tcW w:w="1482" w:type="pct"/>
          </w:tcPr>
          <w:p w14:paraId="29902533" w14:textId="085A06F2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7C585E56" w14:textId="77777777" w:rsidTr="00304CE9">
        <w:tc>
          <w:tcPr>
            <w:tcW w:w="2410" w:type="pct"/>
          </w:tcPr>
          <w:p w14:paraId="20B9A91F" w14:textId="40F6D021" w:rsidR="009357E2" w:rsidRDefault="009357E2" w:rsidP="007F6E5D">
            <w:pPr>
              <w:pStyle w:val="TableText"/>
            </w:pPr>
            <w:r>
              <w:t>LTE B28</w:t>
            </w:r>
          </w:p>
        </w:tc>
        <w:tc>
          <w:tcPr>
            <w:tcW w:w="1108" w:type="pct"/>
          </w:tcPr>
          <w:p w14:paraId="0D99CED3" w14:textId="7C052955" w:rsidR="009357E2" w:rsidRDefault="009357E2" w:rsidP="007F6E5D">
            <w:pPr>
              <w:pStyle w:val="TableText"/>
            </w:pPr>
            <w:r>
              <w:t>≤ -94.8 dBm</w:t>
            </w:r>
          </w:p>
        </w:tc>
        <w:tc>
          <w:tcPr>
            <w:tcW w:w="1482" w:type="pct"/>
          </w:tcPr>
          <w:p w14:paraId="60A02FD8" w14:textId="0B065A2C" w:rsidR="009357E2" w:rsidRDefault="009357E2" w:rsidP="007F6E5D">
            <w:pPr>
              <w:pStyle w:val="TableText"/>
            </w:pPr>
            <w:r>
              <w:t>FDD</w:t>
            </w:r>
          </w:p>
        </w:tc>
      </w:tr>
      <w:tr w:rsidR="009357E2" w14:paraId="37AC42EB" w14:textId="77777777" w:rsidTr="00304CE9">
        <w:tc>
          <w:tcPr>
            <w:tcW w:w="2410" w:type="pct"/>
          </w:tcPr>
          <w:p w14:paraId="65280685" w14:textId="4F6EC9FC" w:rsidR="009357E2" w:rsidRDefault="009357E2" w:rsidP="007F6E5D">
            <w:pPr>
              <w:pStyle w:val="TableText"/>
            </w:pPr>
            <w:r>
              <w:t>LTE B34</w:t>
            </w:r>
          </w:p>
        </w:tc>
        <w:tc>
          <w:tcPr>
            <w:tcW w:w="1108" w:type="pct"/>
          </w:tcPr>
          <w:p w14:paraId="4B8F1121" w14:textId="1DE5D062" w:rsidR="009357E2" w:rsidRDefault="009357E2" w:rsidP="007F6E5D">
            <w:pPr>
              <w:pStyle w:val="TableText"/>
            </w:pPr>
            <w:r>
              <w:t>≤ -96.3 dBm</w:t>
            </w:r>
          </w:p>
        </w:tc>
        <w:tc>
          <w:tcPr>
            <w:tcW w:w="1482" w:type="pct"/>
          </w:tcPr>
          <w:p w14:paraId="4A90FFA5" w14:textId="5A0E086B" w:rsidR="009357E2" w:rsidRDefault="009357E2" w:rsidP="007F6E5D">
            <w:pPr>
              <w:pStyle w:val="TableText"/>
            </w:pPr>
            <w:r>
              <w:t>TDD</w:t>
            </w:r>
          </w:p>
        </w:tc>
      </w:tr>
      <w:tr w:rsidR="009357E2" w14:paraId="0CBFC9C3" w14:textId="77777777" w:rsidTr="00304CE9">
        <w:tc>
          <w:tcPr>
            <w:tcW w:w="2410" w:type="pct"/>
          </w:tcPr>
          <w:p w14:paraId="66901360" w14:textId="47AE3353" w:rsidR="009357E2" w:rsidRDefault="009357E2" w:rsidP="007F6E5D">
            <w:pPr>
              <w:pStyle w:val="TableText"/>
            </w:pPr>
            <w:r>
              <w:t>LTE B38</w:t>
            </w:r>
          </w:p>
        </w:tc>
        <w:tc>
          <w:tcPr>
            <w:tcW w:w="1108" w:type="pct"/>
          </w:tcPr>
          <w:p w14:paraId="40443A31" w14:textId="22720B4C" w:rsidR="009357E2" w:rsidRDefault="009357E2" w:rsidP="007F6E5D">
            <w:pPr>
              <w:pStyle w:val="TableText"/>
            </w:pPr>
            <w:r>
              <w:t>≤ -96.3 dBm</w:t>
            </w:r>
          </w:p>
        </w:tc>
        <w:tc>
          <w:tcPr>
            <w:tcW w:w="1482" w:type="pct"/>
          </w:tcPr>
          <w:p w14:paraId="14794E5C" w14:textId="79236451" w:rsidR="009357E2" w:rsidRDefault="009357E2" w:rsidP="007F6E5D">
            <w:pPr>
              <w:pStyle w:val="TableText"/>
            </w:pPr>
            <w:r>
              <w:t>TDD</w:t>
            </w:r>
          </w:p>
        </w:tc>
      </w:tr>
      <w:tr w:rsidR="009357E2" w14:paraId="040A4B9D" w14:textId="77777777" w:rsidTr="00304CE9">
        <w:tc>
          <w:tcPr>
            <w:tcW w:w="2410" w:type="pct"/>
          </w:tcPr>
          <w:p w14:paraId="7F491149" w14:textId="1A037DDC" w:rsidR="009357E2" w:rsidRDefault="009357E2" w:rsidP="007F6E5D">
            <w:pPr>
              <w:pStyle w:val="TableText"/>
            </w:pPr>
            <w:r>
              <w:t>LTE B39</w:t>
            </w:r>
          </w:p>
        </w:tc>
        <w:tc>
          <w:tcPr>
            <w:tcW w:w="1108" w:type="pct"/>
          </w:tcPr>
          <w:p w14:paraId="31292A3C" w14:textId="130020C4" w:rsidR="009357E2" w:rsidRDefault="009357E2" w:rsidP="007F6E5D">
            <w:pPr>
              <w:pStyle w:val="TableText"/>
            </w:pPr>
            <w:r>
              <w:t>≤ -96.3 dBm</w:t>
            </w:r>
          </w:p>
        </w:tc>
        <w:tc>
          <w:tcPr>
            <w:tcW w:w="1482" w:type="pct"/>
          </w:tcPr>
          <w:p w14:paraId="13461E6F" w14:textId="06F5A964" w:rsidR="009357E2" w:rsidRDefault="009357E2" w:rsidP="007F6E5D">
            <w:pPr>
              <w:pStyle w:val="TableText"/>
            </w:pPr>
            <w:r>
              <w:t>TDD</w:t>
            </w:r>
          </w:p>
        </w:tc>
      </w:tr>
      <w:tr w:rsidR="009357E2" w14:paraId="17A984F5" w14:textId="77777777" w:rsidTr="00304CE9">
        <w:tc>
          <w:tcPr>
            <w:tcW w:w="2410" w:type="pct"/>
          </w:tcPr>
          <w:p w14:paraId="70A6DEFF" w14:textId="5D5E78B4" w:rsidR="009357E2" w:rsidRDefault="009357E2" w:rsidP="007F6E5D">
            <w:pPr>
              <w:pStyle w:val="TableText"/>
            </w:pPr>
            <w:r>
              <w:t>LTE B40</w:t>
            </w:r>
          </w:p>
        </w:tc>
        <w:tc>
          <w:tcPr>
            <w:tcW w:w="1108" w:type="pct"/>
          </w:tcPr>
          <w:p w14:paraId="4CC5BFB1" w14:textId="0C497918" w:rsidR="009357E2" w:rsidRDefault="009357E2" w:rsidP="007F6E5D">
            <w:pPr>
              <w:pStyle w:val="TableText"/>
            </w:pPr>
            <w:r>
              <w:t>≤ -96.3 dBm</w:t>
            </w:r>
          </w:p>
        </w:tc>
        <w:tc>
          <w:tcPr>
            <w:tcW w:w="1482" w:type="pct"/>
          </w:tcPr>
          <w:p w14:paraId="5957C83C" w14:textId="79B7502D" w:rsidR="009357E2" w:rsidRDefault="009357E2" w:rsidP="007F6E5D">
            <w:pPr>
              <w:pStyle w:val="TableText"/>
            </w:pPr>
            <w:r>
              <w:t>TDD</w:t>
            </w:r>
          </w:p>
        </w:tc>
      </w:tr>
      <w:tr w:rsidR="009357E2" w14:paraId="39BB3359" w14:textId="77777777" w:rsidTr="00304CE9">
        <w:tc>
          <w:tcPr>
            <w:tcW w:w="2410" w:type="pct"/>
          </w:tcPr>
          <w:p w14:paraId="33A0BC40" w14:textId="5DADAB7B" w:rsidR="009357E2" w:rsidRDefault="009357E2" w:rsidP="007F6E5D">
            <w:pPr>
              <w:pStyle w:val="TableText"/>
            </w:pPr>
            <w:r>
              <w:t>LTE B41</w:t>
            </w:r>
          </w:p>
        </w:tc>
        <w:tc>
          <w:tcPr>
            <w:tcW w:w="1108" w:type="pct"/>
          </w:tcPr>
          <w:p w14:paraId="3862ADBB" w14:textId="6A9878D4" w:rsidR="009357E2" w:rsidRDefault="009357E2" w:rsidP="007F6E5D">
            <w:pPr>
              <w:pStyle w:val="TableText"/>
            </w:pPr>
            <w:r>
              <w:t>≤ -94</w:t>
            </w:r>
            <w:r>
              <w:rPr>
                <w:rFonts w:hint="eastAsia"/>
              </w:rPr>
              <w:t>.</w:t>
            </w:r>
            <w:r>
              <w:t>3 dBm</w:t>
            </w:r>
          </w:p>
        </w:tc>
        <w:tc>
          <w:tcPr>
            <w:tcW w:w="1482" w:type="pct"/>
          </w:tcPr>
          <w:p w14:paraId="3CAFA78A" w14:textId="76605379" w:rsidR="009357E2" w:rsidRDefault="009357E2" w:rsidP="007F6E5D">
            <w:pPr>
              <w:pStyle w:val="TableText"/>
            </w:pPr>
            <w:r>
              <w:t>TDD</w:t>
            </w:r>
          </w:p>
        </w:tc>
      </w:tr>
    </w:tbl>
    <w:p w14:paraId="34ABE301" w14:textId="77777777" w:rsidR="00304CE9" w:rsidRDefault="00304CE9">
      <w:pPr>
        <w:pStyle w:val="afc"/>
      </w:pPr>
      <w:bookmarkStart w:id="332" w:name="_Toc519690706"/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6DE36374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41307ACD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303B52DD" wp14:editId="6EE6AAAB">
                  <wp:extent cx="441960" cy="359410"/>
                  <wp:effectExtent l="0" t="0" r="0" b="2540"/>
                  <wp:docPr id="3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7BE3D15A" w14:textId="193323E8" w:rsidR="00304CE9" w:rsidRDefault="00955A0A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以上指标</w:t>
            </w:r>
            <w:r w:rsidRPr="00F16920">
              <w:rPr>
                <w:rFonts w:hint="eastAsia"/>
              </w:rPr>
              <w:t>是在实验室环境下测试数据，其中</w:t>
            </w:r>
            <w:r w:rsidRPr="00F16920">
              <w:rPr>
                <w:rFonts w:hint="eastAsia"/>
              </w:rPr>
              <w:t>LTE</w:t>
            </w:r>
            <w:r w:rsidRPr="00F16920">
              <w:rPr>
                <w:rFonts w:hint="eastAsia"/>
              </w:rPr>
              <w:t>频段指标是在</w:t>
            </w:r>
            <w:r w:rsidRPr="00F16920">
              <w:rPr>
                <w:rFonts w:hint="eastAsia"/>
              </w:rPr>
              <w:t>10MHz</w:t>
            </w:r>
            <w:r w:rsidRPr="00F16920">
              <w:rPr>
                <w:rFonts w:hint="eastAsia"/>
              </w:rPr>
              <w:t>带宽，调制方式</w:t>
            </w:r>
            <w:r w:rsidRPr="00F16920">
              <w:rPr>
                <w:rFonts w:hint="eastAsia"/>
              </w:rPr>
              <w:t>QPSK</w:t>
            </w:r>
            <w:r w:rsidRPr="00F16920">
              <w:rPr>
                <w:rFonts w:hint="eastAsia"/>
              </w:rPr>
              <w:t>，</w:t>
            </w:r>
            <w:r w:rsidRPr="00F16920">
              <w:rPr>
                <w:rFonts w:hint="eastAsia"/>
              </w:rPr>
              <w:t>RB</w:t>
            </w:r>
            <w:r w:rsidRPr="00F16920">
              <w:rPr>
                <w:rFonts w:hint="eastAsia"/>
              </w:rPr>
              <w:t>数量按协议规定条件下的测试结果，</w:t>
            </w:r>
            <w:proofErr w:type="gramStart"/>
            <w:r w:rsidRPr="00F16920">
              <w:rPr>
                <w:rFonts w:hint="eastAsia"/>
              </w:rPr>
              <w:t>现网环境</w:t>
            </w:r>
            <w:proofErr w:type="gramEnd"/>
            <w:r w:rsidRPr="00F16920">
              <w:rPr>
                <w:rFonts w:hint="eastAsia"/>
              </w:rPr>
              <w:t>，</w:t>
            </w:r>
            <w:r w:rsidRPr="00F16920">
              <w:t>没有</w:t>
            </w:r>
            <w:r w:rsidRPr="00F16920">
              <w:rPr>
                <w:rFonts w:hint="eastAsia"/>
              </w:rPr>
              <w:t>屏蔽的环境下个别频段的接收灵敏度由于受干扰可能造成一定偏差</w:t>
            </w:r>
            <w:r>
              <w:rPr>
                <w:rFonts w:hint="eastAsia"/>
              </w:rPr>
              <w:t>。</w:t>
            </w:r>
          </w:p>
        </w:tc>
      </w:tr>
    </w:tbl>
    <w:p w14:paraId="7786CDCE" w14:textId="77777777" w:rsidR="00304CE9" w:rsidRDefault="004D5CE0">
      <w:pPr>
        <w:pStyle w:val="20"/>
        <w:rPr>
          <w:lang w:eastAsia="zh-CN"/>
        </w:rPr>
      </w:pPr>
      <w:bookmarkStart w:id="333" w:name="_Toc9195"/>
      <w:bookmarkStart w:id="334" w:name="_Toc86414201"/>
      <w:bookmarkStart w:id="335" w:name="_Toc139025596"/>
      <w:r>
        <w:rPr>
          <w:rFonts w:hint="eastAsia"/>
          <w:lang w:eastAsia="zh-CN"/>
        </w:rPr>
        <w:t>GNSS</w:t>
      </w:r>
      <w:r>
        <w:rPr>
          <w:rFonts w:hint="eastAsia"/>
          <w:lang w:eastAsia="zh-CN"/>
        </w:rPr>
        <w:t>技术参数说明</w:t>
      </w:r>
      <w:bookmarkEnd w:id="333"/>
      <w:bookmarkEnd w:id="334"/>
      <w:bookmarkEnd w:id="335"/>
    </w:p>
    <w:p w14:paraId="4DE3ADD5" w14:textId="77777777" w:rsidR="00304CE9" w:rsidRDefault="004D5CE0">
      <w:pPr>
        <w:pStyle w:val="TableDescription"/>
      </w:pPr>
      <w:bookmarkStart w:id="336" w:name="_Toc86414234"/>
      <w:bookmarkStart w:id="337" w:name="_Toc31070"/>
      <w:bookmarkStart w:id="338" w:name="_Toc139025494"/>
      <w:r>
        <w:rPr>
          <w:rFonts w:hint="eastAsia"/>
        </w:rPr>
        <w:t>GNSS</w:t>
      </w:r>
      <w:r>
        <w:rPr>
          <w:rFonts w:hint="eastAsia"/>
        </w:rPr>
        <w:t>技术参数</w:t>
      </w:r>
      <w:bookmarkEnd w:id="336"/>
      <w:bookmarkEnd w:id="337"/>
      <w:bookmarkEnd w:id="338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3161"/>
        <w:gridCol w:w="6251"/>
      </w:tblGrid>
      <w:tr w:rsidR="00304CE9" w14:paraId="607CC2F2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79" w:type="pct"/>
          </w:tcPr>
          <w:p w14:paraId="3290948E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参数</w:t>
            </w:r>
          </w:p>
        </w:tc>
        <w:tc>
          <w:tcPr>
            <w:tcW w:w="3321" w:type="pct"/>
          </w:tcPr>
          <w:p w14:paraId="6F9FCCB2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说明</w:t>
            </w:r>
          </w:p>
        </w:tc>
      </w:tr>
      <w:tr w:rsidR="00304CE9" w14:paraId="27F7D7EB" w14:textId="77777777" w:rsidTr="00304CE9">
        <w:tc>
          <w:tcPr>
            <w:tcW w:w="1679" w:type="pct"/>
          </w:tcPr>
          <w:p w14:paraId="2D4FA88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GPS L1</w:t>
            </w:r>
            <w:r>
              <w:rPr>
                <w:rFonts w:hint="eastAsia"/>
              </w:rPr>
              <w:t>工作频率</w:t>
            </w:r>
          </w:p>
        </w:tc>
        <w:tc>
          <w:tcPr>
            <w:tcW w:w="3321" w:type="pct"/>
          </w:tcPr>
          <w:p w14:paraId="64017BD0" w14:textId="233F91A7" w:rsidR="00304CE9" w:rsidRDefault="00FC6017" w:rsidP="007F6E5D">
            <w:pPr>
              <w:pStyle w:val="TableText"/>
            </w:pPr>
            <w:r>
              <w:t>1575.42±1</w:t>
            </w:r>
            <w:r w:rsidR="004D5CE0">
              <w:t>0</w:t>
            </w:r>
            <w:r>
              <w:rPr>
                <w:rFonts w:hint="eastAsia"/>
              </w:rPr>
              <w:t>.</w:t>
            </w:r>
            <w:r w:rsidR="004D5CE0">
              <w:t>23 MHz</w:t>
            </w:r>
          </w:p>
        </w:tc>
      </w:tr>
      <w:tr w:rsidR="00304CE9" w14:paraId="4325B9B9" w14:textId="77777777" w:rsidTr="00304CE9">
        <w:tc>
          <w:tcPr>
            <w:tcW w:w="1679" w:type="pct"/>
          </w:tcPr>
          <w:p w14:paraId="6A2327C9" w14:textId="77777777" w:rsidR="00304CE9" w:rsidRDefault="004D5CE0" w:rsidP="007F6E5D">
            <w:pPr>
              <w:pStyle w:val="TableText"/>
            </w:pPr>
            <w:r>
              <w:t>GLONASS</w:t>
            </w:r>
            <w:r>
              <w:rPr>
                <w:rFonts w:hint="eastAsia"/>
              </w:rPr>
              <w:t>工作频率</w:t>
            </w:r>
          </w:p>
        </w:tc>
        <w:tc>
          <w:tcPr>
            <w:tcW w:w="3321" w:type="pct"/>
          </w:tcPr>
          <w:p w14:paraId="61BA4CEB" w14:textId="77777777" w:rsidR="00304CE9" w:rsidRDefault="004D5CE0" w:rsidP="007F6E5D">
            <w:pPr>
              <w:pStyle w:val="TableText"/>
            </w:pPr>
            <w:r>
              <w:t>1597.5~1605.</w:t>
            </w:r>
            <w:r>
              <w:rPr>
                <w:rFonts w:hint="eastAsia"/>
              </w:rPr>
              <w:t>9</w:t>
            </w:r>
            <w:r>
              <w:t xml:space="preserve"> MHz</w:t>
            </w:r>
          </w:p>
        </w:tc>
      </w:tr>
      <w:tr w:rsidR="00304CE9" w14:paraId="07861F85" w14:textId="77777777" w:rsidTr="00304CE9">
        <w:tc>
          <w:tcPr>
            <w:tcW w:w="1679" w:type="pct"/>
          </w:tcPr>
          <w:p w14:paraId="1952CCB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BDS</w:t>
            </w:r>
            <w:r>
              <w:rPr>
                <w:rFonts w:hint="eastAsia"/>
              </w:rPr>
              <w:t>工作频率</w:t>
            </w:r>
          </w:p>
        </w:tc>
        <w:tc>
          <w:tcPr>
            <w:tcW w:w="3321" w:type="pct"/>
          </w:tcPr>
          <w:p w14:paraId="18837E04" w14:textId="77777777" w:rsidR="00304CE9" w:rsidRDefault="004D5CE0" w:rsidP="007F6E5D">
            <w:pPr>
              <w:pStyle w:val="TableText"/>
            </w:pPr>
            <w:r>
              <w:t>1559.</w:t>
            </w:r>
            <w:r>
              <w:rPr>
                <w:rFonts w:hint="eastAsia"/>
              </w:rPr>
              <w:t>1</w:t>
            </w:r>
            <w:r>
              <w:rPr>
                <w:bCs/>
              </w:rPr>
              <w:t>~</w:t>
            </w:r>
            <w:r>
              <w:t>1563.1 MHz</w:t>
            </w:r>
          </w:p>
        </w:tc>
      </w:tr>
      <w:tr w:rsidR="00FC6017" w14:paraId="31FF41C6" w14:textId="77777777" w:rsidTr="00304CE9">
        <w:tc>
          <w:tcPr>
            <w:tcW w:w="1679" w:type="pct"/>
          </w:tcPr>
          <w:p w14:paraId="31E8FE4A" w14:textId="1A768CB6" w:rsidR="00FC6017" w:rsidRDefault="00FC6017" w:rsidP="007F6E5D">
            <w:pPr>
              <w:pStyle w:val="TableText"/>
            </w:pPr>
            <w:r>
              <w:rPr>
                <w:rFonts w:hint="eastAsia"/>
              </w:rPr>
              <w:t>Galileo</w:t>
            </w:r>
            <w:r>
              <w:t xml:space="preserve"> E1</w:t>
            </w:r>
            <w:r>
              <w:t>工作频率</w:t>
            </w:r>
          </w:p>
        </w:tc>
        <w:tc>
          <w:tcPr>
            <w:tcW w:w="3321" w:type="pct"/>
          </w:tcPr>
          <w:p w14:paraId="52701C6C" w14:textId="1CF46132" w:rsidR="00FC6017" w:rsidRDefault="00FC6017" w:rsidP="007F6E5D">
            <w:pPr>
              <w:pStyle w:val="TableText"/>
            </w:pPr>
            <w:r>
              <w:t>1575.42±12</w:t>
            </w:r>
            <w:r>
              <w:rPr>
                <w:rFonts w:hint="eastAsia"/>
              </w:rPr>
              <w:t>.</w:t>
            </w:r>
            <w:r>
              <w:t>276 MHz</w:t>
            </w:r>
          </w:p>
        </w:tc>
      </w:tr>
      <w:tr w:rsidR="00304CE9" w14:paraId="26D42C51" w14:textId="77777777" w:rsidTr="00304CE9">
        <w:tc>
          <w:tcPr>
            <w:tcW w:w="1679" w:type="pct"/>
          </w:tcPr>
          <w:p w14:paraId="3F73F06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lastRenderedPageBreak/>
              <w:t>追踪灵敏度</w:t>
            </w:r>
          </w:p>
        </w:tc>
        <w:tc>
          <w:tcPr>
            <w:tcW w:w="3321" w:type="pct"/>
          </w:tcPr>
          <w:p w14:paraId="5DDA9D5F" w14:textId="739ED34E" w:rsidR="00304CE9" w:rsidRDefault="004D5CE0" w:rsidP="007F6E5D">
            <w:pPr>
              <w:pStyle w:val="TableText"/>
            </w:pPr>
            <w:r>
              <w:t>-1</w:t>
            </w:r>
            <w:r w:rsidR="00190DD1">
              <w:t>57</w:t>
            </w:r>
            <w:r>
              <w:t xml:space="preserve"> dBm</w:t>
            </w:r>
          </w:p>
        </w:tc>
      </w:tr>
      <w:tr w:rsidR="00304CE9" w14:paraId="1A905B70" w14:textId="77777777" w:rsidTr="00304CE9">
        <w:tc>
          <w:tcPr>
            <w:tcW w:w="1679" w:type="pct"/>
          </w:tcPr>
          <w:p w14:paraId="34B4DAF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捕获灵敏度</w:t>
            </w:r>
          </w:p>
        </w:tc>
        <w:tc>
          <w:tcPr>
            <w:tcW w:w="3321" w:type="pct"/>
          </w:tcPr>
          <w:p w14:paraId="19422BA0" w14:textId="56AB879E" w:rsidR="00304CE9" w:rsidRDefault="00FC6017" w:rsidP="007F6E5D">
            <w:pPr>
              <w:pStyle w:val="TableText"/>
            </w:pPr>
            <w:r>
              <w:t>-145</w:t>
            </w:r>
            <w:r w:rsidR="004D5CE0">
              <w:t xml:space="preserve"> dBm</w:t>
            </w:r>
          </w:p>
        </w:tc>
      </w:tr>
      <w:tr w:rsidR="00304CE9" w14:paraId="7ECB12C1" w14:textId="77777777" w:rsidTr="00304CE9">
        <w:tc>
          <w:tcPr>
            <w:tcW w:w="1679" w:type="pct"/>
          </w:tcPr>
          <w:p w14:paraId="2F10A80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定位精度（空旷环境）</w:t>
            </w:r>
          </w:p>
        </w:tc>
        <w:tc>
          <w:tcPr>
            <w:tcW w:w="3321" w:type="pct"/>
          </w:tcPr>
          <w:p w14:paraId="2D0A4A24" w14:textId="77777777" w:rsidR="00304CE9" w:rsidRDefault="004D5CE0" w:rsidP="007F6E5D">
            <w:pPr>
              <w:pStyle w:val="TableText"/>
            </w:pPr>
            <w:r>
              <w:t xml:space="preserve">&lt; </w:t>
            </w:r>
            <w:r>
              <w:rPr>
                <w:rFonts w:hint="eastAsia"/>
              </w:rPr>
              <w:t>3</w:t>
            </w:r>
            <w:r>
              <w:t xml:space="preserve"> m (CEP50)</w:t>
            </w:r>
          </w:p>
        </w:tc>
      </w:tr>
      <w:tr w:rsidR="00304CE9" w14:paraId="383921BD" w14:textId="77777777" w:rsidTr="00304CE9">
        <w:tc>
          <w:tcPr>
            <w:tcW w:w="1679" w:type="pct"/>
          </w:tcPr>
          <w:p w14:paraId="4F9B617C" w14:textId="79F24335" w:rsidR="00195908" w:rsidRDefault="004D5CE0" w:rsidP="007F6E5D">
            <w:pPr>
              <w:pStyle w:val="TableText"/>
            </w:pPr>
            <w:r>
              <w:rPr>
                <w:rFonts w:hint="eastAsia"/>
              </w:rPr>
              <w:t>热启动时间（空旷环境）</w:t>
            </w:r>
          </w:p>
        </w:tc>
        <w:tc>
          <w:tcPr>
            <w:tcW w:w="3321" w:type="pct"/>
          </w:tcPr>
          <w:p w14:paraId="16F7B721" w14:textId="264B8FEA" w:rsidR="00304CE9" w:rsidRDefault="00190DD1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4.5s</w:t>
            </w:r>
          </w:p>
        </w:tc>
      </w:tr>
      <w:tr w:rsidR="00304CE9" w14:paraId="1ECE2960" w14:textId="77777777" w:rsidTr="00304CE9">
        <w:tc>
          <w:tcPr>
            <w:tcW w:w="1679" w:type="pct"/>
          </w:tcPr>
          <w:p w14:paraId="02D024B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冷启动时间（空旷环境）</w:t>
            </w:r>
          </w:p>
        </w:tc>
        <w:tc>
          <w:tcPr>
            <w:tcW w:w="3321" w:type="pct"/>
          </w:tcPr>
          <w:p w14:paraId="061CED74" w14:textId="410FDBE4" w:rsidR="00304CE9" w:rsidRDefault="00190DD1" w:rsidP="007F6E5D">
            <w:pPr>
              <w:pStyle w:val="TableText"/>
            </w:pPr>
            <w:r>
              <w:t>&lt; 35</w:t>
            </w:r>
            <w:r w:rsidR="004D5CE0">
              <w:t>s</w:t>
            </w:r>
          </w:p>
        </w:tc>
      </w:tr>
      <w:tr w:rsidR="00304CE9" w14:paraId="22A431B7" w14:textId="77777777" w:rsidTr="00304CE9">
        <w:tc>
          <w:tcPr>
            <w:tcW w:w="1679" w:type="pct"/>
          </w:tcPr>
          <w:p w14:paraId="6616151D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更新频率</w:t>
            </w:r>
          </w:p>
        </w:tc>
        <w:tc>
          <w:tcPr>
            <w:tcW w:w="3321" w:type="pct"/>
          </w:tcPr>
          <w:p w14:paraId="7834F4E7" w14:textId="42BF454B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 xml:space="preserve"> </w:t>
            </w:r>
            <w:r w:rsidR="00190DD1">
              <w:t>5</w:t>
            </w:r>
            <w:r>
              <w:t xml:space="preserve"> </w:t>
            </w:r>
            <w:r>
              <w:rPr>
                <w:rFonts w:hint="eastAsia"/>
              </w:rPr>
              <w:t>H</w:t>
            </w:r>
            <w:r>
              <w:t>z</w:t>
            </w:r>
          </w:p>
        </w:tc>
      </w:tr>
      <w:tr w:rsidR="00304CE9" w14:paraId="784F21CC" w14:textId="77777777" w:rsidTr="00304CE9">
        <w:tc>
          <w:tcPr>
            <w:tcW w:w="1679" w:type="pct"/>
          </w:tcPr>
          <w:p w14:paraId="1013ED4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最大定位高度</w:t>
            </w:r>
          </w:p>
        </w:tc>
        <w:tc>
          <w:tcPr>
            <w:tcW w:w="3321" w:type="pct"/>
          </w:tcPr>
          <w:p w14:paraId="6781C428" w14:textId="77777777" w:rsidR="00304CE9" w:rsidRDefault="004D5CE0" w:rsidP="007F6E5D">
            <w:pPr>
              <w:pStyle w:val="TableText"/>
            </w:pPr>
            <w:r>
              <w:t>18000m</w:t>
            </w:r>
          </w:p>
        </w:tc>
      </w:tr>
      <w:tr w:rsidR="00304CE9" w14:paraId="46F14B72" w14:textId="77777777" w:rsidTr="00304CE9">
        <w:tc>
          <w:tcPr>
            <w:tcW w:w="1679" w:type="pct"/>
          </w:tcPr>
          <w:p w14:paraId="0ED0853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最大定位速度</w:t>
            </w:r>
          </w:p>
        </w:tc>
        <w:tc>
          <w:tcPr>
            <w:tcW w:w="3321" w:type="pct"/>
          </w:tcPr>
          <w:p w14:paraId="7092B331" w14:textId="77777777" w:rsidR="00304CE9" w:rsidRDefault="004D5CE0" w:rsidP="007F6E5D">
            <w:pPr>
              <w:pStyle w:val="TableText"/>
            </w:pPr>
            <w:r>
              <w:t>515m/s</w:t>
            </w:r>
          </w:p>
        </w:tc>
      </w:tr>
      <w:tr w:rsidR="00304CE9" w14:paraId="24AEED7B" w14:textId="77777777" w:rsidTr="00304CE9">
        <w:tc>
          <w:tcPr>
            <w:tcW w:w="1679" w:type="pct"/>
          </w:tcPr>
          <w:p w14:paraId="31E83CF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最大定位加速度</w:t>
            </w:r>
          </w:p>
        </w:tc>
        <w:tc>
          <w:tcPr>
            <w:tcW w:w="3321" w:type="pct"/>
          </w:tcPr>
          <w:p w14:paraId="3576ABF0" w14:textId="77777777" w:rsidR="00304CE9" w:rsidRDefault="004D5CE0" w:rsidP="007F6E5D">
            <w:pPr>
              <w:pStyle w:val="TableText"/>
            </w:pPr>
            <w:r>
              <w:t>1G</w:t>
            </w:r>
          </w:p>
        </w:tc>
      </w:tr>
      <w:tr w:rsidR="00304CE9" w14:paraId="72BFBCD7" w14:textId="77777777" w:rsidTr="00304CE9">
        <w:tc>
          <w:tcPr>
            <w:tcW w:w="1679" w:type="pct"/>
          </w:tcPr>
          <w:p w14:paraId="65D9529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噪声系数</w:t>
            </w:r>
            <w:r>
              <w:t>（</w:t>
            </w:r>
            <w:proofErr w:type="spellStart"/>
            <w:r>
              <w:t>CNRin</w:t>
            </w:r>
            <w:proofErr w:type="spellEnd"/>
            <w:r>
              <w:t>/</w:t>
            </w:r>
            <w:proofErr w:type="spellStart"/>
            <w:r>
              <w:t>CNRout</w:t>
            </w:r>
            <w:proofErr w:type="spellEnd"/>
            <w:r>
              <w:t>)</w:t>
            </w:r>
          </w:p>
        </w:tc>
        <w:tc>
          <w:tcPr>
            <w:tcW w:w="3321" w:type="pct"/>
          </w:tcPr>
          <w:p w14:paraId="5D431D1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dB</w:t>
            </w:r>
          </w:p>
        </w:tc>
      </w:tr>
      <w:tr w:rsidR="00304CE9" w14:paraId="52D2838C" w14:textId="77777777" w:rsidTr="00304CE9">
        <w:tc>
          <w:tcPr>
            <w:tcW w:w="1679" w:type="pct"/>
          </w:tcPr>
          <w:p w14:paraId="40BC7ADE" w14:textId="77777777" w:rsidR="00304CE9" w:rsidRDefault="004D5CE0" w:rsidP="007F6E5D">
            <w:pPr>
              <w:pStyle w:val="TableText"/>
            </w:pPr>
            <w:r>
              <w:t>GNSS</w:t>
            </w:r>
            <w:r>
              <w:rPr>
                <w:rFonts w:hint="eastAsia"/>
              </w:rPr>
              <w:t>数据类型</w:t>
            </w:r>
          </w:p>
        </w:tc>
        <w:tc>
          <w:tcPr>
            <w:tcW w:w="3321" w:type="pct"/>
          </w:tcPr>
          <w:p w14:paraId="19C26CBE" w14:textId="77777777" w:rsidR="00304CE9" w:rsidRDefault="004D5CE0" w:rsidP="007F6E5D">
            <w:pPr>
              <w:pStyle w:val="TableText"/>
            </w:pPr>
            <w:r>
              <w:t>NMEA-0183</w:t>
            </w:r>
          </w:p>
        </w:tc>
      </w:tr>
      <w:tr w:rsidR="00304CE9" w14:paraId="1E0A5F73" w14:textId="77777777" w:rsidTr="00304CE9">
        <w:tc>
          <w:tcPr>
            <w:tcW w:w="1679" w:type="pct"/>
          </w:tcPr>
          <w:p w14:paraId="710D797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GNSS</w:t>
            </w:r>
            <w:r>
              <w:rPr>
                <w:rFonts w:hint="eastAsia"/>
              </w:rPr>
              <w:t>天线类型</w:t>
            </w:r>
          </w:p>
        </w:tc>
        <w:tc>
          <w:tcPr>
            <w:tcW w:w="3321" w:type="pct"/>
          </w:tcPr>
          <w:p w14:paraId="2CFA6BE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无源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有源天线</w:t>
            </w:r>
          </w:p>
        </w:tc>
      </w:tr>
    </w:tbl>
    <w:p w14:paraId="0EFC9326" w14:textId="77777777" w:rsidR="00304CE9" w:rsidRDefault="00304CE9">
      <w:pPr>
        <w:pStyle w:val="afc"/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39CEC7E3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0AA5E084" w14:textId="77777777" w:rsidR="00304CE9" w:rsidRDefault="004D5CE0">
            <w:pPr>
              <w:pStyle w:val="NotesHeading"/>
              <w:framePr w:wrap="auto"/>
            </w:pPr>
            <w:r>
              <w:drawing>
                <wp:inline distT="0" distB="0" distL="0" distR="0" wp14:anchorId="222E5FC7" wp14:editId="681D204B">
                  <wp:extent cx="441960" cy="359410"/>
                  <wp:effectExtent l="0" t="0" r="15240" b="2540"/>
                  <wp:docPr id="1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18A2D4EA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追踪灵敏度，捕获灵敏度是在</w:t>
            </w:r>
            <w:r>
              <w:rPr>
                <w:rFonts w:hint="eastAsia"/>
              </w:rPr>
              <w:t>SPIRENT GSS7000</w:t>
            </w:r>
            <w:r>
              <w:rPr>
                <w:rFonts w:hint="eastAsia"/>
              </w:rPr>
              <w:t>上测试所得，该数值为样片多次测量中的最大值。测试过程中未使用外置</w:t>
            </w:r>
            <w:r>
              <w:rPr>
                <w:rFonts w:hint="eastAsia"/>
              </w:rPr>
              <w:t>LNA</w:t>
            </w:r>
            <w:r>
              <w:rPr>
                <w:rFonts w:hint="eastAsia"/>
              </w:rPr>
              <w:t>，有源天线等任何信号放大措施。</w:t>
            </w:r>
          </w:p>
        </w:tc>
      </w:tr>
    </w:tbl>
    <w:p w14:paraId="4CD70FC1" w14:textId="77777777" w:rsidR="00304CE9" w:rsidRDefault="00304CE9"/>
    <w:p w14:paraId="553C57D9" w14:textId="77777777" w:rsidR="006B7336" w:rsidRDefault="006B7336">
      <w:pPr>
        <w:sectPr w:rsidR="006B7336"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77A98466" w14:textId="1A6CF1CF" w:rsidR="00304CE9" w:rsidRDefault="004D5CE0">
      <w:pPr>
        <w:pStyle w:val="1"/>
      </w:pPr>
      <w:bookmarkStart w:id="339" w:name="_Toc139025597"/>
      <w:r>
        <w:rPr>
          <w:rFonts w:hint="eastAsia"/>
        </w:rPr>
        <w:lastRenderedPageBreak/>
        <w:t>机械特性</w:t>
      </w:r>
      <w:bookmarkEnd w:id="332"/>
      <w:bookmarkEnd w:id="339"/>
    </w:p>
    <w:p w14:paraId="3D4924FB" w14:textId="2B5564D3" w:rsidR="00304CE9" w:rsidRDefault="004D5CE0">
      <w:pPr>
        <w:pStyle w:val="afc"/>
      </w:pPr>
      <w:r>
        <w:rPr>
          <w:rFonts w:hint="eastAsia"/>
        </w:rPr>
        <w:t>本章介绍</w:t>
      </w:r>
      <w:sdt>
        <w:sdtPr>
          <w:rPr>
            <w:rFonts w:hint="eastAsia"/>
          </w:rPr>
          <w:alias w:val="关键词"/>
          <w:id w:val="186873658"/>
          <w:placeholder>
            <w:docPart w:val="25A974D1A3FA49FAA750C1E8ADC3DBBD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模组机械特性。</w:t>
      </w:r>
    </w:p>
    <w:p w14:paraId="3A1C88A0" w14:textId="5A14F085" w:rsidR="00304CE9" w:rsidRDefault="004D5CE0">
      <w:pPr>
        <w:pStyle w:val="20"/>
        <w:rPr>
          <w:color w:val="000000" w:themeColor="text1"/>
        </w:rPr>
      </w:pPr>
      <w:bookmarkStart w:id="340" w:name="_Toc50043883"/>
      <w:bookmarkStart w:id="341" w:name="_Toc59625079"/>
      <w:bookmarkStart w:id="342" w:name="_Toc139025598"/>
      <w:proofErr w:type="spellStart"/>
      <w:r>
        <w:rPr>
          <w:rFonts w:hint="eastAsia"/>
          <w:color w:val="000000" w:themeColor="text1"/>
        </w:rPr>
        <w:t>尺寸</w:t>
      </w:r>
      <w:bookmarkEnd w:id="340"/>
      <w:bookmarkEnd w:id="341"/>
      <w:bookmarkEnd w:id="342"/>
      <w:proofErr w:type="spellEnd"/>
    </w:p>
    <w:bookmarkStart w:id="343" w:name="_Toc59624765"/>
    <w:bookmarkStart w:id="344" w:name="_Toc50043944"/>
    <w:bookmarkStart w:id="345" w:name="_Toc139025538"/>
    <w:p w14:paraId="73B23AFD" w14:textId="3C6AA3D3" w:rsidR="00304CE9" w:rsidRDefault="00000000">
      <w:pPr>
        <w:pStyle w:val="FigureDescription"/>
        <w:rPr>
          <w:color w:val="000000" w:themeColor="text1"/>
        </w:rPr>
      </w:pPr>
      <w:sdt>
        <w:sdtPr>
          <w:rPr>
            <w:rFonts w:hint="eastAsia"/>
          </w:rPr>
          <w:alias w:val="关键词"/>
          <w:id w:val="862867507"/>
          <w:placeholder>
            <w:docPart w:val="97D247D6E399430884C993963041B78C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color w:val="000000" w:themeColor="text1"/>
        </w:rPr>
        <w:t>俯视和侧视尺寸</w:t>
      </w:r>
      <w:r w:rsidR="004D5CE0">
        <w:rPr>
          <w:color w:val="000000" w:themeColor="text1"/>
        </w:rPr>
        <w:t>(</w:t>
      </w:r>
      <w:r w:rsidR="004D5CE0">
        <w:rPr>
          <w:color w:val="000000" w:themeColor="text1"/>
        </w:rPr>
        <w:t>单位：</w:t>
      </w:r>
      <w:r w:rsidR="004D5CE0">
        <w:rPr>
          <w:color w:val="000000" w:themeColor="text1"/>
        </w:rPr>
        <w:t>mm)</w:t>
      </w:r>
      <w:bookmarkEnd w:id="343"/>
      <w:bookmarkEnd w:id="344"/>
      <w:bookmarkEnd w:id="345"/>
    </w:p>
    <w:p w14:paraId="178DE616" w14:textId="77777777" w:rsidR="00304CE9" w:rsidRDefault="004D5CE0" w:rsidP="002F7D58">
      <w:pPr>
        <w:pStyle w:val="Figure"/>
      </w:pPr>
      <w:r>
        <w:rPr>
          <w:noProof/>
        </w:rPr>
        <w:drawing>
          <wp:inline distT="0" distB="0" distL="0" distR="0" wp14:anchorId="406CD6A1" wp14:editId="2A72C238">
            <wp:extent cx="5976620" cy="5782945"/>
            <wp:effectExtent l="0" t="0" r="508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9C4E" w14:textId="77777777" w:rsidR="00304CE9" w:rsidRDefault="00304CE9">
      <w:pPr>
        <w:pStyle w:val="afc"/>
        <w:ind w:firstLineChars="0" w:firstLine="0"/>
      </w:pPr>
    </w:p>
    <w:p w14:paraId="2D392CA9" w14:textId="079118AB" w:rsidR="00304CE9" w:rsidRDefault="004D5CE0">
      <w:pPr>
        <w:pStyle w:val="20"/>
        <w:rPr>
          <w:color w:val="000000" w:themeColor="text1"/>
        </w:rPr>
      </w:pPr>
      <w:bookmarkStart w:id="346" w:name="_Toc50043884"/>
      <w:bookmarkStart w:id="347" w:name="_Toc59625080"/>
      <w:bookmarkStart w:id="348" w:name="_Toc139025599"/>
      <w:proofErr w:type="spellStart"/>
      <w:r>
        <w:rPr>
          <w:rFonts w:hint="eastAsia"/>
          <w:color w:val="000000" w:themeColor="text1"/>
        </w:rPr>
        <w:lastRenderedPageBreak/>
        <w:t>标贴</w:t>
      </w:r>
      <w:bookmarkEnd w:id="346"/>
      <w:bookmarkEnd w:id="347"/>
      <w:bookmarkEnd w:id="348"/>
      <w:proofErr w:type="spellEnd"/>
    </w:p>
    <w:p w14:paraId="05731E73" w14:textId="77777777" w:rsidR="00304CE9" w:rsidRDefault="004D5CE0" w:rsidP="00020DD0">
      <w:pPr>
        <w:pStyle w:val="afc"/>
      </w:pPr>
      <w:r>
        <w:rPr>
          <w:rFonts w:hint="eastAsia"/>
        </w:rPr>
        <w:t>标贴采用镭雕，示意图如下，详细标签形式和内容以实物为准。</w:t>
      </w:r>
    </w:p>
    <w:bookmarkStart w:id="349" w:name="_Toc50043945"/>
    <w:bookmarkStart w:id="350" w:name="_Toc59624766"/>
    <w:bookmarkStart w:id="351" w:name="_Toc139025539"/>
    <w:p w14:paraId="2C63C718" w14:textId="532CD836" w:rsidR="00304CE9" w:rsidRDefault="00000000">
      <w:pPr>
        <w:pStyle w:val="FigureDescription"/>
        <w:rPr>
          <w:rFonts w:cs="Times New Roman"/>
          <w:color w:val="000000" w:themeColor="text1"/>
        </w:rPr>
      </w:pPr>
      <w:sdt>
        <w:sdtPr>
          <w:rPr>
            <w:rFonts w:hint="eastAsia"/>
          </w:rPr>
          <w:alias w:val="关键词"/>
          <w:id w:val="545417950"/>
          <w:placeholder>
            <w:docPart w:val="B0781745BBBA47FFB259B2FE73FCA38A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cs="Times New Roman" w:hint="eastAsia"/>
          <w:color w:val="000000" w:themeColor="text1"/>
        </w:rPr>
        <w:t>标签示意图</w:t>
      </w:r>
      <w:bookmarkEnd w:id="349"/>
      <w:bookmarkEnd w:id="350"/>
      <w:bookmarkEnd w:id="351"/>
    </w:p>
    <w:p w14:paraId="0AD9A8BB" w14:textId="312EAEE8" w:rsidR="00304CE9" w:rsidRDefault="004D5CE0">
      <w:pPr>
        <w:pStyle w:val="Figure"/>
        <w:rPr>
          <w:color w:val="000000" w:themeColor="text1"/>
        </w:rPr>
      </w:pPr>
      <w:r>
        <w:rPr>
          <w:noProof/>
        </w:rPr>
        <w:drawing>
          <wp:inline distT="0" distB="0" distL="0" distR="0" wp14:anchorId="0F91AF1F" wp14:editId="2D607765">
            <wp:extent cx="2072382" cy="1944000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2382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78B">
        <w:rPr>
          <w:rFonts w:hint="eastAsia"/>
          <w:color w:val="000000" w:themeColor="text1"/>
        </w:rPr>
        <w:t xml:space="preserve"> </w:t>
      </w:r>
      <w:r w:rsidR="00824EAD">
        <w:rPr>
          <w:noProof/>
        </w:rPr>
        <w:drawing>
          <wp:inline distT="0" distB="0" distL="0" distR="0" wp14:anchorId="66F8C189" wp14:editId="5E643171">
            <wp:extent cx="2070284" cy="1944000"/>
            <wp:effectExtent l="0" t="0" r="635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70284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CC93" w14:textId="77777777" w:rsidR="00304CE9" w:rsidRDefault="00304CE9" w:rsidP="00FA165D">
      <w:pPr>
        <w:pStyle w:val="afc"/>
        <w:ind w:firstLineChars="0" w:firstLine="0"/>
      </w:pPr>
    </w:p>
    <w:tbl>
      <w:tblPr>
        <w:tblW w:w="0" w:type="auto"/>
        <w:tblBorders>
          <w:top w:val="single" w:sz="2" w:space="0" w:color="7E7E7E"/>
          <w:bottom w:val="single" w:sz="2" w:space="0" w:color="7E7E7E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4612B8DD" w14:textId="77777777">
        <w:trPr>
          <w:trHeight w:val="528"/>
        </w:trPr>
        <w:tc>
          <w:tcPr>
            <w:tcW w:w="993" w:type="dxa"/>
            <w:shd w:val="clear" w:color="auto" w:fill="auto"/>
            <w:tcMar>
              <w:top w:w="57" w:type="dxa"/>
            </w:tcMar>
          </w:tcPr>
          <w:p w14:paraId="13F6F78D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5B01D001" wp14:editId="6F95A3FB">
                  <wp:extent cx="441960" cy="359410"/>
                  <wp:effectExtent l="0" t="0" r="0" b="0"/>
                  <wp:docPr id="5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  <w:shd w:val="clear" w:color="auto" w:fill="auto"/>
          </w:tcPr>
          <w:p w14:paraId="04838F07" w14:textId="77777777" w:rsidR="00304CE9" w:rsidRDefault="004D5CE0" w:rsidP="006B7336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上图仅供参考</w:t>
            </w:r>
            <w:r>
              <w:t>，</w:t>
            </w:r>
            <w:r>
              <w:rPr>
                <w:rFonts w:hint="eastAsia"/>
              </w:rPr>
              <w:t>实际效果以实物为准。</w:t>
            </w:r>
          </w:p>
        </w:tc>
      </w:tr>
    </w:tbl>
    <w:p w14:paraId="574ACE66" w14:textId="77777777" w:rsidR="00304CE9" w:rsidRDefault="004D5CE0">
      <w:pPr>
        <w:pStyle w:val="20"/>
        <w:rPr>
          <w:color w:val="000000" w:themeColor="text1"/>
        </w:rPr>
      </w:pPr>
      <w:bookmarkStart w:id="352" w:name="_Toc519690709"/>
      <w:bookmarkStart w:id="353" w:name="_Toc50043885"/>
      <w:bookmarkStart w:id="354" w:name="_Toc59625081"/>
      <w:bookmarkStart w:id="355" w:name="_Hlk27384937"/>
      <w:bookmarkStart w:id="356" w:name="_Toc139025600"/>
      <w:proofErr w:type="spellStart"/>
      <w:r>
        <w:rPr>
          <w:rFonts w:hint="eastAsia"/>
          <w:color w:val="000000" w:themeColor="text1"/>
        </w:rPr>
        <w:t>包装</w:t>
      </w:r>
      <w:bookmarkEnd w:id="352"/>
      <w:bookmarkEnd w:id="353"/>
      <w:bookmarkEnd w:id="354"/>
      <w:bookmarkEnd w:id="356"/>
      <w:proofErr w:type="spellEnd"/>
    </w:p>
    <w:p w14:paraId="6BDD1045" w14:textId="1876F48C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866340851"/>
          <w:placeholder>
            <w:docPart w:val="891E456D77784DF5ACC7588F239401CD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模组采用贴片方式进行过炉焊接，为防止产品从生产到用户使用过程中受潮，从而采用了盘装防潮包装的方式：铝箔袋、干燥剂、湿度指示卡、托盘、抽真空等处理方式，以保证产品的干燥，延长其使用时间。</w:t>
      </w:r>
    </w:p>
    <w:p w14:paraId="1AC61284" w14:textId="77777777" w:rsidR="00304CE9" w:rsidRDefault="004D5CE0">
      <w:pPr>
        <w:pStyle w:val="31"/>
        <w:rPr>
          <w:color w:val="000000" w:themeColor="text1"/>
        </w:rPr>
      </w:pPr>
      <w:bookmarkStart w:id="357" w:name="_Toc91270735"/>
      <w:bookmarkStart w:id="358" w:name="_Toc139025601"/>
      <w:r>
        <w:rPr>
          <w:rFonts w:hint="eastAsia"/>
          <w:color w:val="000000" w:themeColor="text1"/>
        </w:rPr>
        <w:t>托盘</w:t>
      </w:r>
      <w:bookmarkEnd w:id="357"/>
      <w:bookmarkEnd w:id="358"/>
    </w:p>
    <w:p w14:paraId="3BC117B6" w14:textId="0C0C43E3" w:rsidR="00304CE9" w:rsidRDefault="004D5CE0" w:rsidP="00020DD0">
      <w:pPr>
        <w:pStyle w:val="afc"/>
      </w:pPr>
      <w:r>
        <w:rPr>
          <w:rFonts w:hint="eastAsia"/>
        </w:rPr>
        <w:t>量产的</w:t>
      </w:r>
      <w:sdt>
        <w:sdtPr>
          <w:rPr>
            <w:rFonts w:hint="eastAsia"/>
          </w:rPr>
          <w:alias w:val="关键词"/>
          <w:id w:val="-1770913374"/>
          <w:placeholder>
            <w:docPart w:val="CEF2CDFB106C4F11B7A49D231F871F43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采用如下托盘方式包装发货：</w:t>
      </w:r>
    </w:p>
    <w:bookmarkStart w:id="359" w:name="_Toc91270706"/>
    <w:bookmarkStart w:id="360" w:name="_Toc59626303"/>
    <w:bookmarkStart w:id="361" w:name="_Toc59626422"/>
    <w:bookmarkStart w:id="362" w:name="_Toc139025540"/>
    <w:p w14:paraId="79B77F13" w14:textId="6D8181A8" w:rsidR="00304CE9" w:rsidRDefault="00000000">
      <w:pPr>
        <w:pStyle w:val="FigureDescription"/>
      </w:pPr>
      <w:sdt>
        <w:sdtPr>
          <w:rPr>
            <w:rFonts w:hint="eastAsia"/>
          </w:rPr>
          <w:alias w:val="关键词"/>
          <w:id w:val="-1201630220"/>
          <w:placeholder>
            <w:docPart w:val="F353EB8041A24D6A9273562C168A49C5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>模组</w:t>
      </w:r>
      <w:r w:rsidR="004D5CE0">
        <w:rPr>
          <w:rFonts w:hint="eastAsia"/>
        </w:rPr>
        <w:t>包装示意图</w:t>
      </w:r>
      <w:bookmarkEnd w:id="359"/>
      <w:bookmarkEnd w:id="360"/>
      <w:bookmarkEnd w:id="361"/>
      <w:bookmarkEnd w:id="362"/>
    </w:p>
    <w:p w14:paraId="0F92F391" w14:textId="77777777" w:rsidR="00304CE9" w:rsidRDefault="004D5CE0" w:rsidP="00020DD0">
      <w:pPr>
        <w:pStyle w:val="Figure"/>
      </w:pPr>
      <w:r>
        <w:rPr>
          <w:noProof/>
        </w:rPr>
        <w:drawing>
          <wp:inline distT="0" distB="0" distL="0" distR="0" wp14:anchorId="5AC0CA6B" wp14:editId="31225CFD">
            <wp:extent cx="3924300" cy="5522595"/>
            <wp:effectExtent l="0" t="0" r="0" b="1905"/>
            <wp:docPr id="16" name="图片 16" descr="E:\0...Project\B...N77\6..认证..其他\模块包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:\0...Project\B...N77\6..认证..其他\模块包装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6188" cy="552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B84D" w14:textId="77777777" w:rsidR="00304CE9" w:rsidRDefault="00304CE9">
      <w:pPr>
        <w:pStyle w:val="afc"/>
      </w:pPr>
    </w:p>
    <w:tbl>
      <w:tblPr>
        <w:tblStyle w:val="affff1"/>
        <w:tblW w:w="9402" w:type="dxa"/>
        <w:tblBorders>
          <w:top w:val="single" w:sz="2" w:space="0" w:color="7F7F7F"/>
          <w:left w:val="none" w:sz="0" w:space="0" w:color="auto"/>
          <w:bottom w:val="single" w:sz="2" w:space="0" w:color="7F7F7F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234F65E1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18292569" w14:textId="77777777" w:rsidR="00304CE9" w:rsidRDefault="004D5CE0" w:rsidP="007F6E5D">
            <w:pPr>
              <w:pStyle w:val="TableText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E5621E4" wp14:editId="195EE25A">
                  <wp:extent cx="441960" cy="359410"/>
                  <wp:effectExtent l="0" t="0" r="0" b="2540"/>
                  <wp:docPr id="3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61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7D8CF2E6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rPr>
                <w:rFonts w:hint="eastAsia"/>
              </w:rPr>
              <w:t>上图仅供参考</w:t>
            </w:r>
            <w:r>
              <w:t>，</w:t>
            </w:r>
            <w:r>
              <w:rPr>
                <w:rFonts w:hint="eastAsia"/>
              </w:rPr>
              <w:t>实际效果以实物为准。</w:t>
            </w:r>
          </w:p>
        </w:tc>
      </w:tr>
    </w:tbl>
    <w:p w14:paraId="38043A30" w14:textId="77777777" w:rsidR="00304CE9" w:rsidRDefault="004D5CE0">
      <w:pPr>
        <w:pStyle w:val="31"/>
        <w:rPr>
          <w:color w:val="000000" w:themeColor="text1"/>
        </w:rPr>
      </w:pPr>
      <w:bookmarkStart w:id="363" w:name="_Toc59625082"/>
      <w:bookmarkStart w:id="364" w:name="_Toc50043887"/>
      <w:bookmarkStart w:id="365" w:name="_Toc139025602"/>
      <w:r>
        <w:rPr>
          <w:rFonts w:hint="eastAsia"/>
          <w:color w:val="000000" w:themeColor="text1"/>
        </w:rPr>
        <w:t>湿敏</w:t>
      </w:r>
      <w:bookmarkEnd w:id="363"/>
      <w:bookmarkEnd w:id="364"/>
      <w:bookmarkEnd w:id="365"/>
    </w:p>
    <w:p w14:paraId="153907ED" w14:textId="755FF611" w:rsidR="00304CE9" w:rsidRDefault="00000000">
      <w:pPr>
        <w:pStyle w:val="afc"/>
      </w:pPr>
      <w:sdt>
        <w:sdtPr>
          <w:rPr>
            <w:rFonts w:hint="eastAsia"/>
          </w:rPr>
          <w:alias w:val="关键词"/>
          <w:id w:val="-92248914"/>
          <w:placeholder>
            <w:docPart w:val="E2196D61BDAB446684E6E2E729EEA13D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</w:rPr>
        <w:t>模组符合</w:t>
      </w:r>
      <w:r w:rsidR="004D5CE0">
        <w:t>IPC/JEDEC J-STD-020</w:t>
      </w:r>
      <w:r w:rsidR="004D5CE0">
        <w:rPr>
          <w:rFonts w:hint="eastAsia"/>
        </w:rPr>
        <w:t>标准湿敏等级</w:t>
      </w:r>
      <w:r w:rsidR="004D5CE0">
        <w:rPr>
          <w:rFonts w:hint="eastAsia"/>
        </w:rPr>
        <w:t>3</w:t>
      </w:r>
      <w:r w:rsidR="004D5CE0">
        <w:rPr>
          <w:rFonts w:hint="eastAsia"/>
        </w:rPr>
        <w:t>级要求，</w:t>
      </w:r>
      <w:r w:rsidR="004D5CE0">
        <w:t>使用</w:t>
      </w:r>
      <w:r w:rsidR="004D5CE0">
        <w:rPr>
          <w:rFonts w:hint="eastAsia"/>
        </w:rPr>
        <w:t>此类部件时，</w:t>
      </w:r>
      <w:r w:rsidR="004D5CE0">
        <w:t>应</w:t>
      </w:r>
      <w:r w:rsidR="004D5CE0">
        <w:rPr>
          <w:rFonts w:hint="eastAsia"/>
        </w:rPr>
        <w:t>特别注意所有相关要求。</w:t>
      </w:r>
    </w:p>
    <w:p w14:paraId="2305D4CA" w14:textId="77777777" w:rsidR="00797135" w:rsidRPr="00797135" w:rsidRDefault="00797135" w:rsidP="002F7D58">
      <w:pPr>
        <w:pStyle w:val="ItemList"/>
      </w:pPr>
      <w:r w:rsidRPr="00797135">
        <w:rPr>
          <w:rFonts w:hint="eastAsia"/>
        </w:rPr>
        <w:t>密封存储期限：</w:t>
      </w:r>
      <w:r w:rsidRPr="00797135">
        <w:rPr>
          <w:rFonts w:hint="eastAsia"/>
        </w:rPr>
        <w:t>4</w:t>
      </w:r>
      <w:r w:rsidRPr="00797135">
        <w:t>0</w:t>
      </w:r>
      <w:r w:rsidRPr="00797135">
        <w:rPr>
          <w:rFonts w:ascii="宋体" w:eastAsia="宋体" w:hAnsi="宋体" w:cs="宋体" w:hint="eastAsia"/>
        </w:rPr>
        <w:t>℃</w:t>
      </w:r>
      <w:r w:rsidRPr="00797135">
        <w:t>以下湿度小于</w:t>
      </w:r>
      <w:r w:rsidRPr="00797135">
        <w:rPr>
          <w:rFonts w:hint="eastAsia"/>
        </w:rPr>
        <w:t>9</w:t>
      </w:r>
      <w:r w:rsidRPr="00797135">
        <w:t>0</w:t>
      </w:r>
      <w:r w:rsidRPr="00797135">
        <w:rPr>
          <w:rFonts w:hint="eastAsia"/>
        </w:rPr>
        <w:t>%</w:t>
      </w:r>
      <w:r w:rsidRPr="00797135">
        <w:rPr>
          <w:rFonts w:hint="eastAsia"/>
        </w:rPr>
        <w:t>条件下保存</w:t>
      </w:r>
      <w:r w:rsidRPr="00797135">
        <w:rPr>
          <w:rFonts w:hint="eastAsia"/>
        </w:rPr>
        <w:t>1</w:t>
      </w:r>
      <w:r w:rsidRPr="00797135">
        <w:t>2</w:t>
      </w:r>
      <w:r w:rsidRPr="00797135">
        <w:t>个月</w:t>
      </w:r>
    </w:p>
    <w:p w14:paraId="31C10F24" w14:textId="77777777" w:rsidR="00797135" w:rsidRPr="00797135" w:rsidRDefault="00797135" w:rsidP="002F7D58">
      <w:pPr>
        <w:pStyle w:val="ItemList"/>
      </w:pPr>
      <w:r w:rsidRPr="00797135">
        <w:t>生产环境条件</w:t>
      </w:r>
      <w:r w:rsidRPr="00797135">
        <w:rPr>
          <w:rFonts w:hint="eastAsia"/>
        </w:rPr>
        <w:t>：</w:t>
      </w:r>
      <w:r w:rsidRPr="00797135">
        <w:rPr>
          <w:rFonts w:hint="eastAsia"/>
        </w:rPr>
        <w:t>3</w:t>
      </w:r>
      <w:r w:rsidRPr="00797135">
        <w:t>0</w:t>
      </w:r>
      <w:r w:rsidRPr="00797135">
        <w:rPr>
          <w:rFonts w:ascii="宋体" w:eastAsia="宋体" w:hAnsi="宋体" w:cs="宋体" w:hint="eastAsia"/>
        </w:rPr>
        <w:t>℃</w:t>
      </w:r>
      <w:r w:rsidRPr="00797135">
        <w:rPr>
          <w:rFonts w:hint="eastAsia"/>
        </w:rPr>
        <w:t>/</w:t>
      </w:r>
      <w:r w:rsidRPr="00797135">
        <w:t>60</w:t>
      </w:r>
      <w:r w:rsidRPr="00797135">
        <w:rPr>
          <w:rFonts w:hint="eastAsia"/>
        </w:rPr>
        <w:t>%</w:t>
      </w:r>
    </w:p>
    <w:p w14:paraId="566EB60A" w14:textId="77777777" w:rsidR="00797135" w:rsidRPr="00797135" w:rsidRDefault="00797135" w:rsidP="002F7D58">
      <w:pPr>
        <w:pStyle w:val="ItemList"/>
      </w:pPr>
      <w:r w:rsidRPr="00797135">
        <w:t>开封后存储时间不超过</w:t>
      </w:r>
      <w:r w:rsidRPr="00797135">
        <w:rPr>
          <w:rFonts w:hint="eastAsia"/>
        </w:rPr>
        <w:t>4</w:t>
      </w:r>
      <w:r w:rsidRPr="00797135">
        <w:t>8</w:t>
      </w:r>
      <w:r w:rsidRPr="00797135">
        <w:t>小时</w:t>
      </w:r>
      <w:r w:rsidRPr="00797135">
        <w:rPr>
          <w:rFonts w:hint="eastAsia"/>
        </w:rPr>
        <w:t>，</w:t>
      </w:r>
      <w:r w:rsidRPr="00797135">
        <w:t>否则应进行烘烤</w:t>
      </w:r>
    </w:p>
    <w:p w14:paraId="70485C32" w14:textId="36ADF184" w:rsidR="00797135" w:rsidRPr="00797135" w:rsidRDefault="00797135" w:rsidP="002F7D58">
      <w:pPr>
        <w:pStyle w:val="ItemList"/>
      </w:pPr>
      <w:r w:rsidRPr="00797135">
        <w:lastRenderedPageBreak/>
        <w:t>如果随带包装的湿度卡显示</w:t>
      </w:r>
      <w:r w:rsidRPr="00797135">
        <w:rPr>
          <w:rFonts w:hint="eastAsia"/>
        </w:rPr>
        <w:t>1</w:t>
      </w:r>
      <w:r w:rsidRPr="00797135">
        <w:t>0</w:t>
      </w:r>
      <w:r w:rsidRPr="00797135">
        <w:rPr>
          <w:rFonts w:hint="eastAsia"/>
        </w:rPr>
        <w:t>%</w:t>
      </w:r>
      <w:r w:rsidRPr="00797135">
        <w:t>以上</w:t>
      </w:r>
      <w:r w:rsidRPr="00797135">
        <w:rPr>
          <w:rFonts w:hint="eastAsia"/>
        </w:rPr>
        <w:t>，</w:t>
      </w:r>
      <w:r w:rsidRPr="00797135">
        <w:t>生产前必须进行烘烤</w:t>
      </w:r>
    </w:p>
    <w:p w14:paraId="47F1C353" w14:textId="0743F50D" w:rsidR="00304CE9" w:rsidRDefault="004D5CE0">
      <w:pPr>
        <w:pStyle w:val="afc"/>
      </w:pPr>
      <w:r>
        <w:rPr>
          <w:rFonts w:hint="eastAsia"/>
        </w:rPr>
        <w:t>模组拆包后，如果长期暴露在空气中，模组会受潮，在进行回流焊或实验室焊接的过程中，可能会导致模组损坏。建议长期暴露在空气中的模组再次使用时，必须进行烘烤，烘烤条件根据受潮情况而定，建议不低于为</w:t>
      </w:r>
      <w:r w:rsidR="009604F7">
        <w:t>120</w:t>
      </w:r>
      <w:r>
        <w:rPr>
          <w:rFonts w:hAnsi="宋体" w:cs="宋体" w:hint="eastAsia"/>
        </w:rPr>
        <w:t>℃</w:t>
      </w:r>
      <w:r>
        <w:t>/</w:t>
      </w:r>
      <w:r w:rsidR="009604F7">
        <w:t>6</w:t>
      </w:r>
      <w:r w:rsidR="00353EB7">
        <w:rPr>
          <w:rFonts w:hint="eastAsia"/>
        </w:rPr>
        <w:t>小时。另外由于托盘</w:t>
      </w:r>
      <w:r>
        <w:rPr>
          <w:rFonts w:hint="eastAsia"/>
        </w:rPr>
        <w:t>为非耐高温材质，不能将模组放在吸塑托盘直接烘烤。</w:t>
      </w:r>
      <w:bookmarkEnd w:id="355"/>
    </w:p>
    <w:p w14:paraId="20DF11C8" w14:textId="77777777" w:rsidR="00304CE9" w:rsidRDefault="00304CE9">
      <w:pPr>
        <w:pStyle w:val="afc"/>
      </w:pPr>
    </w:p>
    <w:p w14:paraId="28B9FC33" w14:textId="77777777" w:rsidR="00304CE9" w:rsidRPr="00A521D4" w:rsidRDefault="00304CE9">
      <w:pPr>
        <w:pStyle w:val="afc"/>
        <w:sectPr w:rsidR="00304CE9" w:rsidRPr="00A521D4">
          <w:headerReference w:type="default" r:id="rId98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020D0281" w14:textId="16AA92F2" w:rsidR="00304CE9" w:rsidRDefault="004D5CE0">
      <w:pPr>
        <w:pStyle w:val="1"/>
      </w:pPr>
      <w:bookmarkStart w:id="366" w:name="_Toc519690713"/>
      <w:bookmarkStart w:id="367" w:name="_Toc139025603"/>
      <w:r>
        <w:rPr>
          <w:rFonts w:hint="eastAsia"/>
        </w:rPr>
        <w:lastRenderedPageBreak/>
        <w:t>装配</w:t>
      </w:r>
      <w:bookmarkEnd w:id="366"/>
      <w:bookmarkEnd w:id="367"/>
    </w:p>
    <w:p w14:paraId="4825B766" w14:textId="700558F9" w:rsidR="00304CE9" w:rsidRDefault="004D5CE0" w:rsidP="00020DD0">
      <w:pPr>
        <w:pStyle w:val="afc"/>
      </w:pPr>
      <w:bookmarkStart w:id="368" w:name="_Hlk15393426"/>
      <w:r>
        <w:rPr>
          <w:rFonts w:hint="eastAsia"/>
        </w:rPr>
        <w:t>本章介绍</w:t>
      </w:r>
      <w:sdt>
        <w:sdtPr>
          <w:rPr>
            <w:rFonts w:hint="eastAsia"/>
          </w:rPr>
          <w:alias w:val="关键词"/>
          <w:id w:val="1941798661"/>
          <w:placeholder>
            <w:docPart w:val="8465F987D400429E91C9B31E6166A602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>
        <w:rPr>
          <w:rFonts w:hint="eastAsia"/>
        </w:rPr>
        <w:t>的模组</w:t>
      </w:r>
      <w:r>
        <w:t>PCB</w:t>
      </w:r>
      <w:r>
        <w:rPr>
          <w:rFonts w:hint="eastAsia"/>
        </w:rPr>
        <w:t>封装及应用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封装，并阐述了贴片相关技术要点。</w:t>
      </w:r>
    </w:p>
    <w:p w14:paraId="69F9A829" w14:textId="77777777" w:rsidR="00304CE9" w:rsidRDefault="004D5CE0">
      <w:pPr>
        <w:pStyle w:val="20"/>
        <w:rPr>
          <w:color w:val="000000" w:themeColor="text1"/>
        </w:rPr>
      </w:pPr>
      <w:bookmarkStart w:id="369" w:name="_Toc59625084"/>
      <w:bookmarkStart w:id="370" w:name="_Toc50043889"/>
      <w:bookmarkStart w:id="371" w:name="_Toc139025604"/>
      <w:proofErr w:type="spellStart"/>
      <w:r>
        <w:rPr>
          <w:rFonts w:hint="eastAsia"/>
          <w:color w:val="000000" w:themeColor="text1"/>
        </w:rPr>
        <w:t>模组</w:t>
      </w:r>
      <w:r>
        <w:rPr>
          <w:rFonts w:hint="eastAsia"/>
          <w:color w:val="000000" w:themeColor="text1"/>
        </w:rPr>
        <w:t>PCB</w:t>
      </w:r>
      <w:r>
        <w:rPr>
          <w:rFonts w:hint="eastAsia"/>
          <w:color w:val="000000" w:themeColor="text1"/>
        </w:rPr>
        <w:t>封装</w:t>
      </w:r>
      <w:bookmarkEnd w:id="369"/>
      <w:bookmarkEnd w:id="370"/>
      <w:bookmarkEnd w:id="371"/>
      <w:proofErr w:type="spellEnd"/>
    </w:p>
    <w:bookmarkStart w:id="372" w:name="_Toc50043946"/>
    <w:bookmarkStart w:id="373" w:name="_Toc59624768"/>
    <w:bookmarkStart w:id="374" w:name="_Toc139025541"/>
    <w:p w14:paraId="29B51126" w14:textId="45FBA58A" w:rsidR="00304CE9" w:rsidRDefault="00000000">
      <w:pPr>
        <w:pStyle w:val="FigureDescription"/>
        <w:rPr>
          <w:rFonts w:cs="Times New Roman"/>
          <w:color w:val="000000" w:themeColor="text1"/>
        </w:rPr>
      </w:pPr>
      <w:sdt>
        <w:sdtPr>
          <w:rPr>
            <w:rFonts w:hint="eastAsia"/>
          </w:rPr>
          <w:alias w:val="关键词"/>
          <w:id w:val="1405181270"/>
          <w:placeholder>
            <w:docPart w:val="0379708E77494F9C8D8D1B0363B64FC4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  <w:color w:val="000000" w:themeColor="text1"/>
        </w:rPr>
        <w:t>模组</w:t>
      </w:r>
      <w:r w:rsidR="004D5CE0">
        <w:rPr>
          <w:rFonts w:cs="Times New Roman"/>
          <w:color w:val="000000" w:themeColor="text1"/>
        </w:rPr>
        <w:t>PCB</w:t>
      </w:r>
      <w:r w:rsidR="004D5CE0">
        <w:rPr>
          <w:rFonts w:cs="Times New Roman"/>
          <w:color w:val="000000" w:themeColor="text1"/>
        </w:rPr>
        <w:t>封装底视图</w:t>
      </w:r>
      <w:r w:rsidR="004D5CE0">
        <w:rPr>
          <w:rFonts w:cs="Times New Roman"/>
          <w:color w:val="000000" w:themeColor="text1"/>
        </w:rPr>
        <w:t>(</w:t>
      </w:r>
      <w:r w:rsidR="004D5CE0">
        <w:rPr>
          <w:rFonts w:cs="Times New Roman"/>
          <w:color w:val="000000" w:themeColor="text1"/>
        </w:rPr>
        <w:t>单位：</w:t>
      </w:r>
      <w:r w:rsidR="004D5CE0">
        <w:rPr>
          <w:rFonts w:cs="Times New Roman"/>
          <w:color w:val="000000" w:themeColor="text1"/>
        </w:rPr>
        <w:t>mm)</w:t>
      </w:r>
      <w:bookmarkEnd w:id="372"/>
      <w:bookmarkEnd w:id="373"/>
      <w:bookmarkEnd w:id="374"/>
    </w:p>
    <w:p w14:paraId="225FB9FF" w14:textId="77777777" w:rsidR="00304CE9" w:rsidRDefault="004D5CE0" w:rsidP="00020DD0">
      <w:pPr>
        <w:pStyle w:val="Figure"/>
        <w:rPr>
          <w:rFonts w:ascii="Arial" w:eastAsia="新宋体" w:hAnsi="Arial"/>
          <w:color w:val="262626"/>
        </w:rPr>
      </w:pPr>
      <w:r>
        <w:rPr>
          <w:noProof/>
        </w:rPr>
        <w:drawing>
          <wp:inline distT="0" distB="0" distL="0" distR="0" wp14:anchorId="681E44D9" wp14:editId="6C4434D6">
            <wp:extent cx="5976620" cy="5335905"/>
            <wp:effectExtent l="0" t="0" r="5080" b="0"/>
            <wp:docPr id="7171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图片 717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2149" w14:textId="77777777" w:rsidR="00304CE9" w:rsidRDefault="00304CE9"/>
    <w:p w14:paraId="3B5CC975" w14:textId="77777777" w:rsidR="00304CE9" w:rsidRDefault="004D5CE0">
      <w:pPr>
        <w:pStyle w:val="20"/>
        <w:rPr>
          <w:color w:val="000000" w:themeColor="text1"/>
        </w:rPr>
      </w:pPr>
      <w:bookmarkStart w:id="375" w:name="_Toc59625085"/>
      <w:bookmarkStart w:id="376" w:name="_Toc50043890"/>
      <w:bookmarkStart w:id="377" w:name="_Toc139025605"/>
      <w:proofErr w:type="spellStart"/>
      <w:r>
        <w:rPr>
          <w:rFonts w:hint="eastAsia"/>
          <w:color w:val="000000" w:themeColor="text1"/>
        </w:rPr>
        <w:lastRenderedPageBreak/>
        <w:t>应用</w:t>
      </w:r>
      <w:r>
        <w:rPr>
          <w:rFonts w:hint="eastAsia"/>
          <w:color w:val="000000" w:themeColor="text1"/>
        </w:rPr>
        <w:t>PCB</w:t>
      </w:r>
      <w:r>
        <w:rPr>
          <w:rFonts w:hint="eastAsia"/>
          <w:color w:val="000000" w:themeColor="text1"/>
        </w:rPr>
        <w:t>封装</w:t>
      </w:r>
      <w:bookmarkEnd w:id="375"/>
      <w:bookmarkEnd w:id="376"/>
      <w:bookmarkEnd w:id="377"/>
      <w:proofErr w:type="spellEnd"/>
    </w:p>
    <w:p w14:paraId="71A96278" w14:textId="7287A63B" w:rsidR="00304CE9" w:rsidRDefault="00000000" w:rsidP="00020DD0">
      <w:pPr>
        <w:pStyle w:val="afc"/>
      </w:pPr>
      <w:sdt>
        <w:sdtPr>
          <w:rPr>
            <w:rFonts w:hint="eastAsia"/>
          </w:rPr>
          <w:alias w:val="关键词"/>
          <w:id w:val="-464582263"/>
          <w:placeholder>
            <w:docPart w:val="3D5BF6CF25C347A48F851FBD367B43F2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t>模组</w:t>
      </w:r>
      <w:r w:rsidR="004D5CE0">
        <w:rPr>
          <w:rFonts w:hint="eastAsia"/>
        </w:rPr>
        <w:t>共计</w:t>
      </w:r>
      <w:r w:rsidR="004D5CE0">
        <w:t>192</w:t>
      </w:r>
      <w:r w:rsidR="004D5CE0">
        <w:rPr>
          <w:rFonts w:hint="eastAsia"/>
        </w:rPr>
        <w:t>个管脚，采用</w:t>
      </w:r>
      <w:r w:rsidR="004D5CE0">
        <w:t xml:space="preserve">192-pin </w:t>
      </w:r>
      <w:r w:rsidR="004D5CE0">
        <w:rPr>
          <w:rFonts w:hint="eastAsia"/>
        </w:rPr>
        <w:t>L</w:t>
      </w:r>
      <w:r w:rsidR="004D5CE0">
        <w:t>GA</w:t>
      </w:r>
      <w:r w:rsidR="004D5CE0">
        <w:rPr>
          <w:rFonts w:hint="eastAsia"/>
        </w:rPr>
        <w:t>封装。</w:t>
      </w:r>
      <w:r w:rsidR="004D5CE0">
        <w:t>推荐</w:t>
      </w:r>
      <w:r w:rsidR="004D5CE0">
        <w:rPr>
          <w:rFonts w:hint="eastAsia"/>
        </w:rPr>
        <w:t>应用</w:t>
      </w:r>
      <w:r w:rsidR="004D5CE0">
        <w:t>PCB</w:t>
      </w:r>
      <w:r w:rsidR="004D5CE0">
        <w:t>封装如下。</w:t>
      </w:r>
    </w:p>
    <w:p w14:paraId="0A33950D" w14:textId="77777777" w:rsidR="00304CE9" w:rsidRDefault="00304CE9">
      <w:pPr>
        <w:pStyle w:val="afc"/>
        <w:ind w:firstLineChars="0" w:firstLine="0"/>
      </w:pPr>
    </w:p>
    <w:tbl>
      <w:tblPr>
        <w:tblStyle w:val="affff1"/>
        <w:tblW w:w="0" w:type="auto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2AA5D073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77E9C625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0FABE730" wp14:editId="50D0D036">
                  <wp:extent cx="418465" cy="359410"/>
                  <wp:effectExtent l="0" t="0" r="635" b="2540"/>
                  <wp:docPr id="7180" name="图片 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0" name="图片 7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9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5E638302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t>为保证模</w:t>
            </w:r>
            <w:proofErr w:type="gramStart"/>
            <w:r>
              <w:t>组正常</w:t>
            </w:r>
            <w:proofErr w:type="gramEnd"/>
            <w:r>
              <w:t>运行，</w:t>
            </w:r>
            <w:r>
              <w:t>PCB</w:t>
            </w:r>
            <w:r>
              <w:t>封装</w:t>
            </w:r>
            <w:r>
              <w:rPr>
                <w:rFonts w:hint="eastAsia"/>
              </w:rPr>
              <w:t>的</w:t>
            </w:r>
            <w:r>
              <w:t>阴影区域</w:t>
            </w:r>
            <w:r>
              <w:t>"</w:t>
            </w:r>
            <w:r>
              <w:rPr>
                <w:noProof/>
              </w:rPr>
              <w:drawing>
                <wp:inline distT="0" distB="0" distL="0" distR="0" wp14:anchorId="75D09529" wp14:editId="5DF73529">
                  <wp:extent cx="71120" cy="138430"/>
                  <wp:effectExtent l="0" t="0" r="5080" b="0"/>
                  <wp:docPr id="7181" name="图片 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1" name="图片 718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9" cy="15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"</w:t>
            </w:r>
            <w:r>
              <w:t>下方只能有</w:t>
            </w:r>
            <w:r>
              <w:t>GND</w:t>
            </w:r>
            <w:r>
              <w:t>过孔</w:t>
            </w:r>
            <w:r>
              <w:rPr>
                <w:rFonts w:hint="eastAsia"/>
              </w:rPr>
              <w:t>和铺铜</w:t>
            </w:r>
            <w:r>
              <w:t>。</w:t>
            </w:r>
          </w:p>
        </w:tc>
      </w:tr>
    </w:tbl>
    <w:bookmarkStart w:id="378" w:name="_Toc50043947"/>
    <w:bookmarkStart w:id="379" w:name="_Toc59624769"/>
    <w:bookmarkStart w:id="380" w:name="_Toc139025542"/>
    <w:p w14:paraId="0069AD2C" w14:textId="46AD3BAE" w:rsidR="00304CE9" w:rsidRDefault="00000000">
      <w:pPr>
        <w:pStyle w:val="FigureDescription"/>
        <w:rPr>
          <w:color w:val="000000" w:themeColor="text1"/>
        </w:rPr>
      </w:pPr>
      <w:sdt>
        <w:sdtPr>
          <w:rPr>
            <w:rFonts w:hint="eastAsia"/>
          </w:rPr>
          <w:alias w:val="关键词"/>
          <w:id w:val="1499382965"/>
          <w:placeholder>
            <w:docPart w:val="FB1778C44CAB427BABF935479CF778BB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4D5CE0">
        <w:rPr>
          <w:rFonts w:hint="eastAsia"/>
          <w:color w:val="000000" w:themeColor="text1"/>
        </w:rPr>
        <w:t>模</w:t>
      </w:r>
      <w:proofErr w:type="gramStart"/>
      <w:r w:rsidR="004D5CE0">
        <w:rPr>
          <w:rFonts w:hint="eastAsia"/>
          <w:color w:val="000000" w:themeColor="text1"/>
        </w:rPr>
        <w:t>组应用</w:t>
      </w:r>
      <w:proofErr w:type="gramEnd"/>
      <w:r w:rsidR="004D5CE0">
        <w:rPr>
          <w:color w:val="000000" w:themeColor="text1"/>
        </w:rPr>
        <w:t>PCB</w:t>
      </w:r>
      <w:r w:rsidR="004D5CE0">
        <w:rPr>
          <w:color w:val="000000" w:themeColor="text1"/>
        </w:rPr>
        <w:t>推荐封装</w:t>
      </w:r>
      <w:r w:rsidR="004D5CE0">
        <w:rPr>
          <w:rFonts w:hint="eastAsia"/>
          <w:color w:val="000000" w:themeColor="text1"/>
        </w:rPr>
        <w:t>俯视图</w:t>
      </w:r>
      <w:r w:rsidR="004D5CE0">
        <w:rPr>
          <w:color w:val="000000" w:themeColor="text1"/>
        </w:rPr>
        <w:t>(</w:t>
      </w:r>
      <w:r w:rsidR="004D5CE0">
        <w:rPr>
          <w:color w:val="000000" w:themeColor="text1"/>
        </w:rPr>
        <w:t>单位：</w:t>
      </w:r>
      <w:r w:rsidR="004D5CE0">
        <w:rPr>
          <w:color w:val="000000" w:themeColor="text1"/>
        </w:rPr>
        <w:t>mm)</w:t>
      </w:r>
      <w:bookmarkEnd w:id="378"/>
      <w:bookmarkEnd w:id="379"/>
      <w:bookmarkEnd w:id="380"/>
    </w:p>
    <w:p w14:paraId="71252A87" w14:textId="77777777" w:rsidR="00304CE9" w:rsidRDefault="004D5CE0" w:rsidP="006B7336">
      <w:pPr>
        <w:pStyle w:val="Figure"/>
      </w:pPr>
      <w:r>
        <w:rPr>
          <w:noProof/>
        </w:rPr>
        <w:drawing>
          <wp:inline distT="0" distB="0" distL="0" distR="0" wp14:anchorId="6FBF5C0E" wp14:editId="1B3B7016">
            <wp:extent cx="5976620" cy="5062855"/>
            <wp:effectExtent l="0" t="0" r="508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6A11" w14:textId="77777777" w:rsidR="00304CE9" w:rsidRDefault="00304CE9"/>
    <w:p w14:paraId="7E3ADB20" w14:textId="77777777" w:rsidR="00304CE9" w:rsidRDefault="004D5CE0">
      <w:pPr>
        <w:pStyle w:val="20"/>
        <w:rPr>
          <w:color w:val="000000" w:themeColor="text1"/>
        </w:rPr>
      </w:pPr>
      <w:bookmarkStart w:id="381" w:name="_Toc50043891"/>
      <w:bookmarkStart w:id="382" w:name="_Toc59625086"/>
      <w:bookmarkStart w:id="383" w:name="_Toc139025606"/>
      <w:proofErr w:type="spellStart"/>
      <w:r>
        <w:rPr>
          <w:rFonts w:hint="eastAsia"/>
          <w:color w:val="000000" w:themeColor="text1"/>
        </w:rPr>
        <w:t>钢网</w:t>
      </w:r>
      <w:bookmarkEnd w:id="381"/>
      <w:bookmarkEnd w:id="382"/>
      <w:bookmarkEnd w:id="383"/>
      <w:proofErr w:type="spellEnd"/>
    </w:p>
    <w:p w14:paraId="7F1DF81C" w14:textId="77777777" w:rsidR="00DD34B2" w:rsidRDefault="00DD34B2" w:rsidP="00DD34B2">
      <w:pPr>
        <w:pStyle w:val="afc"/>
      </w:pPr>
      <w:bookmarkStart w:id="384" w:name="_Toc50043892"/>
      <w:bookmarkStart w:id="385" w:name="_Toc59625087"/>
      <w:r>
        <w:rPr>
          <w:rFonts w:hint="eastAsia"/>
        </w:rPr>
        <w:t>在生产制作钢网时，建议制作</w:t>
      </w:r>
      <w:r>
        <w:t>0.15</w:t>
      </w:r>
      <w:r>
        <w:rPr>
          <w:rFonts w:hint="eastAsia"/>
        </w:rPr>
        <w:t>～</w:t>
      </w:r>
      <w:r>
        <w:rPr>
          <w:rFonts w:hint="eastAsia"/>
        </w:rPr>
        <w:t>0.</w:t>
      </w:r>
      <w:r>
        <w:t>20mm</w:t>
      </w:r>
      <w:r>
        <w:rPr>
          <w:rFonts w:hint="eastAsia"/>
        </w:rPr>
        <w:t>厚度的阶梯钢网，用户可根据实际贴片效果进行微调。</w:t>
      </w:r>
    </w:p>
    <w:p w14:paraId="070C86F9" w14:textId="77777777" w:rsidR="00304CE9" w:rsidRDefault="004D5CE0">
      <w:pPr>
        <w:pStyle w:val="20"/>
        <w:rPr>
          <w:color w:val="000000" w:themeColor="text1"/>
        </w:rPr>
      </w:pPr>
      <w:bookmarkStart w:id="386" w:name="_Toc139025607"/>
      <w:proofErr w:type="spellStart"/>
      <w:r>
        <w:rPr>
          <w:rFonts w:hint="eastAsia"/>
          <w:color w:val="000000" w:themeColor="text1"/>
        </w:rPr>
        <w:lastRenderedPageBreak/>
        <w:t>锡膏</w:t>
      </w:r>
      <w:bookmarkEnd w:id="384"/>
      <w:bookmarkEnd w:id="385"/>
      <w:bookmarkEnd w:id="386"/>
      <w:proofErr w:type="spellEnd"/>
    </w:p>
    <w:p w14:paraId="076CBCC3" w14:textId="77777777" w:rsidR="00C61E0E" w:rsidRPr="00D27CF8" w:rsidRDefault="00C61E0E" w:rsidP="00C61E0E">
      <w:pPr>
        <w:pStyle w:val="afc"/>
      </w:pPr>
      <w:r w:rsidRPr="00264FC2">
        <w:rPr>
          <w:rFonts w:hint="eastAsia"/>
        </w:rPr>
        <w:t>锡膏的薄厚以及</w:t>
      </w:r>
      <w:r w:rsidRPr="00264FC2">
        <w:t>PCB</w:t>
      </w:r>
      <w:r w:rsidRPr="00264FC2">
        <w:rPr>
          <w:rFonts w:hint="eastAsia"/>
        </w:rPr>
        <w:t>的平整度均对生产合格率起着关键作用。</w:t>
      </w:r>
    </w:p>
    <w:p w14:paraId="71922FD9" w14:textId="77777777" w:rsidR="00C61E0E" w:rsidRDefault="00C61E0E" w:rsidP="00C61E0E">
      <w:pPr>
        <w:pStyle w:val="afc"/>
      </w:pPr>
      <w:r>
        <w:t>原则上不建议用户使用和我司模组工艺不同的有铅锡膏，原因如下：</w:t>
      </w:r>
    </w:p>
    <w:p w14:paraId="10427BB7" w14:textId="3F371626" w:rsidR="00C61E0E" w:rsidRDefault="00C61E0E" w:rsidP="00B13065">
      <w:pPr>
        <w:pStyle w:val="ItemList"/>
      </w:pPr>
      <w:r>
        <w:t>有铅锡膏熔点比无铅低</w:t>
      </w:r>
      <w:r>
        <w:t>35</w:t>
      </w:r>
      <w:r>
        <w:rPr>
          <w:rFonts w:ascii="宋体" w:hAnsi="宋体" w:cs="宋体" w:hint="eastAsia"/>
        </w:rPr>
        <w:t>℃</w:t>
      </w:r>
      <w:r>
        <w:t>，回流工艺参数中温度也比无铅低，时间上也就相应少，容易导致模组中的</w:t>
      </w:r>
      <w:r>
        <w:rPr>
          <w:rFonts w:hint="eastAsia"/>
        </w:rPr>
        <w:t>LGA</w:t>
      </w:r>
      <w:r>
        <w:t>在二次回流</w:t>
      </w:r>
      <w:proofErr w:type="gramStart"/>
      <w:r>
        <w:t>处于半融状态</w:t>
      </w:r>
      <w:proofErr w:type="gramEnd"/>
      <w:r>
        <w:t>导致虚焊</w:t>
      </w:r>
      <w:r>
        <w:rPr>
          <w:rFonts w:hint="eastAsia"/>
        </w:rPr>
        <w:t>。</w:t>
      </w:r>
    </w:p>
    <w:p w14:paraId="6190D3E6" w14:textId="77777777" w:rsidR="00C61E0E" w:rsidRDefault="00C61E0E" w:rsidP="00B13065">
      <w:pPr>
        <w:pStyle w:val="ItemList"/>
      </w:pPr>
      <w:r>
        <w:t>如果用户必须采用有铅制程，</w:t>
      </w:r>
      <w:proofErr w:type="gramStart"/>
      <w:r>
        <w:t>请保证</w:t>
      </w:r>
      <w:proofErr w:type="gramEnd"/>
      <w:r>
        <w:t>回流温度在</w:t>
      </w:r>
      <w:r>
        <w:t>220</w:t>
      </w:r>
      <w:r>
        <w:rPr>
          <w:rFonts w:ascii="宋体" w:hAnsi="宋体" w:cs="宋体" w:hint="eastAsia"/>
        </w:rPr>
        <w:t>℃</w:t>
      </w:r>
      <w:r>
        <w:t>超过</w:t>
      </w:r>
      <w:r>
        <w:t>45</w:t>
      </w:r>
      <w:r>
        <w:rPr>
          <w:rFonts w:hint="eastAsia"/>
        </w:rPr>
        <w:t>s</w:t>
      </w:r>
      <w:r>
        <w:t>，</w:t>
      </w:r>
      <w:r>
        <w:t>peak</w:t>
      </w:r>
      <w:r>
        <w:t>达到</w:t>
      </w:r>
      <w:r>
        <w:t>240</w:t>
      </w:r>
      <w:r>
        <w:rPr>
          <w:rFonts w:ascii="宋体" w:hAnsi="宋体" w:cs="宋体" w:hint="eastAsia"/>
        </w:rPr>
        <w:t>℃</w:t>
      </w:r>
      <w:r>
        <w:t>。</w:t>
      </w:r>
    </w:p>
    <w:p w14:paraId="138C462C" w14:textId="77777777" w:rsidR="00C61E0E" w:rsidRPr="00C61E0E" w:rsidRDefault="00C61E0E" w:rsidP="00B13065">
      <w:pPr>
        <w:pStyle w:val="ItemList"/>
        <w:numPr>
          <w:ilvl w:val="0"/>
          <w:numId w:val="0"/>
        </w:numPr>
        <w:ind w:left="425"/>
      </w:pPr>
    </w:p>
    <w:p w14:paraId="2AA2C8C6" w14:textId="77777777" w:rsidR="00304CE9" w:rsidRDefault="004D5CE0">
      <w:pPr>
        <w:pStyle w:val="20"/>
      </w:pPr>
      <w:bookmarkStart w:id="387" w:name="_Toc50043893"/>
      <w:bookmarkStart w:id="388" w:name="_Toc59625088"/>
      <w:bookmarkStart w:id="389" w:name="_Toc139025608"/>
      <w:proofErr w:type="spellStart"/>
      <w:r>
        <w:rPr>
          <w:rFonts w:hint="eastAsia"/>
        </w:rPr>
        <w:t>贴片炉温曲线</w:t>
      </w:r>
      <w:bookmarkEnd w:id="387"/>
      <w:bookmarkEnd w:id="388"/>
      <w:bookmarkEnd w:id="389"/>
      <w:proofErr w:type="spellEnd"/>
    </w:p>
    <w:p w14:paraId="41FD2A2C" w14:textId="77777777" w:rsidR="00304CE9" w:rsidRDefault="00304CE9">
      <w:pPr>
        <w:pStyle w:val="afc"/>
        <w:rPr>
          <w:lang w:eastAsia="en-US"/>
        </w:rPr>
      </w:pPr>
    </w:p>
    <w:tbl>
      <w:tblPr>
        <w:tblStyle w:val="affff1"/>
        <w:tblW w:w="9402" w:type="dxa"/>
        <w:tblBorders>
          <w:top w:val="single" w:sz="2" w:space="0" w:color="7F7F7F" w:themeColor="text1" w:themeTint="80"/>
          <w:left w:val="none" w:sz="0" w:space="0" w:color="auto"/>
          <w:bottom w:val="single" w:sz="2" w:space="0" w:color="7F7F7F" w:themeColor="text1" w:themeTint="80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409"/>
      </w:tblGrid>
      <w:tr w:rsidR="00304CE9" w14:paraId="42F0FEB7" w14:textId="77777777">
        <w:trPr>
          <w:trHeight w:val="528"/>
        </w:trPr>
        <w:tc>
          <w:tcPr>
            <w:tcW w:w="993" w:type="dxa"/>
            <w:tcMar>
              <w:top w:w="57" w:type="dxa"/>
            </w:tcMar>
          </w:tcPr>
          <w:p w14:paraId="2847B673" w14:textId="77777777" w:rsidR="00304CE9" w:rsidRDefault="004D5CE0" w:rsidP="007F6E5D">
            <w:pPr>
              <w:pStyle w:val="TableText"/>
            </w:pPr>
            <w:r>
              <w:rPr>
                <w:noProof/>
              </w:rPr>
              <w:drawing>
                <wp:inline distT="0" distB="0" distL="0" distR="0" wp14:anchorId="5247BE27" wp14:editId="2556C6EB">
                  <wp:extent cx="398780" cy="359410"/>
                  <wp:effectExtent l="0" t="0" r="1270" b="254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95" cy="36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9" w:type="dxa"/>
          </w:tcPr>
          <w:p w14:paraId="622F12CC" w14:textId="77777777" w:rsidR="00304CE9" w:rsidRDefault="004D5CE0" w:rsidP="00532D75">
            <w:pPr>
              <w:pStyle w:val="CAUTIONText"/>
              <w:spacing w:before="120" w:after="120"/>
              <w:ind w:firstLine="360"/>
            </w:pPr>
            <w:r>
              <w:t>热敏器件</w:t>
            </w:r>
            <w:r>
              <w:rPr>
                <w:rFonts w:hint="eastAsia"/>
              </w:rPr>
              <w:t>可能由于</w:t>
            </w:r>
            <w:r>
              <w:t>温度异常导致失效等不良，由此产生的其它影响，我司概不承担责任。</w:t>
            </w:r>
          </w:p>
        </w:tc>
      </w:tr>
    </w:tbl>
    <w:p w14:paraId="32688DD2" w14:textId="77777777" w:rsidR="00304CE9" w:rsidRDefault="004D5CE0">
      <w:pPr>
        <w:pStyle w:val="afc"/>
      </w:pPr>
      <w:r>
        <w:rPr>
          <w:rFonts w:hint="eastAsia"/>
        </w:rPr>
        <w:t>用户</w:t>
      </w:r>
      <w:r>
        <w:t>PCB</w:t>
      </w:r>
      <w:r>
        <w:rPr>
          <w:rFonts w:hint="eastAsia"/>
        </w:rPr>
        <w:t>如果较薄或细长，有在</w:t>
      </w:r>
      <w:r>
        <w:t>SMT</w:t>
      </w:r>
      <w:r>
        <w:rPr>
          <w:rFonts w:hint="eastAsia"/>
        </w:rPr>
        <w:t>过程中存在翘曲的潜在风险，推荐在</w:t>
      </w:r>
      <w:r>
        <w:t>SMT</w:t>
      </w:r>
      <w:r>
        <w:rPr>
          <w:rFonts w:hint="eastAsia"/>
        </w:rPr>
        <w:t>及回流焊过程中使用载具，防止因</w:t>
      </w:r>
      <w:r>
        <w:t>PCB</w:t>
      </w:r>
      <w:r>
        <w:rPr>
          <w:rFonts w:hint="eastAsia"/>
        </w:rPr>
        <w:t>翘曲引起的焊接不良。</w:t>
      </w:r>
    </w:p>
    <w:p w14:paraId="701574DF" w14:textId="77777777" w:rsidR="00304CE9" w:rsidRDefault="004D5CE0">
      <w:pPr>
        <w:pStyle w:val="FigureDescription"/>
        <w:rPr>
          <w:color w:val="000000" w:themeColor="text1"/>
        </w:rPr>
      </w:pPr>
      <w:bookmarkStart w:id="390" w:name="_Toc50043948"/>
      <w:bookmarkStart w:id="391" w:name="_Toc59624770"/>
      <w:bookmarkStart w:id="392" w:name="_Toc139025543"/>
      <w:r>
        <w:rPr>
          <w:rFonts w:hint="eastAsia"/>
          <w:color w:val="000000" w:themeColor="text1"/>
        </w:rPr>
        <w:t>炉温曲线</w:t>
      </w:r>
      <w:bookmarkEnd w:id="390"/>
      <w:bookmarkEnd w:id="391"/>
      <w:bookmarkEnd w:id="392"/>
    </w:p>
    <w:p w14:paraId="02318913" w14:textId="77777777" w:rsidR="00304CE9" w:rsidRDefault="004D5CE0" w:rsidP="006B7336">
      <w:pPr>
        <w:pStyle w:val="Figure"/>
      </w:pPr>
      <w:r>
        <w:rPr>
          <w:noProof/>
        </w:rPr>
        <w:drawing>
          <wp:inline distT="0" distB="0" distL="0" distR="0" wp14:anchorId="0D19FCAA" wp14:editId="51A8748E">
            <wp:extent cx="5794437" cy="3467100"/>
            <wp:effectExtent l="0" t="0" r="0" b="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987" cy="347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4D55" w14:textId="77777777" w:rsidR="00304CE9" w:rsidRDefault="00304CE9">
      <w:pPr>
        <w:pStyle w:val="afc"/>
      </w:pPr>
    </w:p>
    <w:p w14:paraId="3FF78EE5" w14:textId="77777777" w:rsidR="00304CE9" w:rsidRDefault="004D5CE0">
      <w:pPr>
        <w:pStyle w:val="afc"/>
      </w:pPr>
      <w:r>
        <w:rPr>
          <w:rFonts w:hint="eastAsia"/>
        </w:rPr>
        <w:lastRenderedPageBreak/>
        <w:t>工艺参数要求如下：</w:t>
      </w:r>
    </w:p>
    <w:p w14:paraId="1731CFF2" w14:textId="77777777" w:rsidR="00304CE9" w:rsidRDefault="004D5CE0">
      <w:pPr>
        <w:pStyle w:val="ItemList"/>
      </w:pPr>
      <w:r>
        <w:t>上升斜率：</w:t>
      </w:r>
      <w:r>
        <w:t>1</w:t>
      </w:r>
      <w:r>
        <w:rPr>
          <w:rFonts w:hint="eastAsia"/>
        </w:rPr>
        <w:t>～</w:t>
      </w:r>
      <w:r>
        <w:t>4</w:t>
      </w:r>
      <w:r>
        <w:rPr>
          <w:rFonts w:ascii="宋体" w:hAnsi="宋体" w:cs="宋体" w:hint="eastAsia"/>
        </w:rPr>
        <w:t>℃</w:t>
      </w:r>
      <w:r>
        <w:t>/sec</w:t>
      </w:r>
    </w:p>
    <w:p w14:paraId="6D0327D7" w14:textId="77777777" w:rsidR="00304CE9" w:rsidRDefault="004D5CE0">
      <w:pPr>
        <w:pStyle w:val="ItemList"/>
      </w:pPr>
      <w:r>
        <w:t>下降斜率：</w:t>
      </w:r>
      <w:r>
        <w:rPr>
          <w:rFonts w:hint="eastAsia"/>
        </w:rPr>
        <w:t>-3</w:t>
      </w:r>
      <w:r>
        <w:rPr>
          <w:rFonts w:hint="eastAsia"/>
        </w:rPr>
        <w:t>～</w:t>
      </w:r>
      <w:r>
        <w:rPr>
          <w:rFonts w:hint="eastAsia"/>
        </w:rPr>
        <w:t>-1</w:t>
      </w:r>
      <w:r>
        <w:rPr>
          <w:rFonts w:ascii="宋体" w:hAnsi="宋体" w:cs="宋体" w:hint="eastAsia"/>
        </w:rPr>
        <w:t>℃</w:t>
      </w:r>
      <w:r>
        <w:t>/sec</w:t>
      </w:r>
    </w:p>
    <w:p w14:paraId="2D1C5466" w14:textId="77777777" w:rsidR="00304CE9" w:rsidRDefault="004D5CE0">
      <w:pPr>
        <w:pStyle w:val="ItemList"/>
      </w:pPr>
      <w:r>
        <w:t>恒温区：</w:t>
      </w:r>
      <w:r>
        <w:t>150-180</w:t>
      </w:r>
      <w:r>
        <w:rPr>
          <w:rFonts w:ascii="宋体" w:hAnsi="宋体" w:cs="宋体" w:hint="eastAsia"/>
        </w:rPr>
        <w:t>℃</w:t>
      </w:r>
      <w:r>
        <w:rPr>
          <w:rFonts w:cs="Times New Roman" w:hint="eastAsia"/>
        </w:rPr>
        <w:t>，</w:t>
      </w:r>
      <w:r>
        <w:t>时间：</w:t>
      </w:r>
      <w:r>
        <w:t>60-100</w:t>
      </w:r>
      <w:r>
        <w:rPr>
          <w:rFonts w:hint="eastAsia"/>
        </w:rPr>
        <w:t>s</w:t>
      </w:r>
    </w:p>
    <w:p w14:paraId="32DE991C" w14:textId="77777777" w:rsidR="00304CE9" w:rsidRDefault="004D5CE0">
      <w:pPr>
        <w:pStyle w:val="ItemList"/>
      </w:pPr>
      <w:r>
        <w:t>回流区：大于</w:t>
      </w:r>
      <w:r>
        <w:t>220</w:t>
      </w:r>
      <w:r>
        <w:rPr>
          <w:rFonts w:hint="eastAsia"/>
        </w:rPr>
        <w:t>℃，</w:t>
      </w:r>
      <w:r>
        <w:t>时间：</w:t>
      </w:r>
      <w:r>
        <w:t>40-90s</w:t>
      </w:r>
    </w:p>
    <w:p w14:paraId="20A488A9" w14:textId="77777777" w:rsidR="00304CE9" w:rsidRDefault="004D5CE0">
      <w:pPr>
        <w:pStyle w:val="ItemList"/>
      </w:pPr>
      <w:r>
        <w:t>Peak</w:t>
      </w:r>
      <w:r>
        <w:t>温度</w:t>
      </w:r>
      <w:r>
        <w:rPr>
          <w:rFonts w:hint="eastAsia"/>
        </w:rPr>
        <w:t>：</w:t>
      </w:r>
      <w:r>
        <w:t>235-245</w:t>
      </w:r>
      <w:r>
        <w:rPr>
          <w:rFonts w:hint="eastAsia"/>
        </w:rPr>
        <w:t>℃</w:t>
      </w:r>
    </w:p>
    <w:p w14:paraId="631B8BCA" w14:textId="288B5E08" w:rsidR="00304CE9" w:rsidRDefault="004D5CE0">
      <w:pPr>
        <w:pStyle w:val="afc"/>
      </w:pPr>
      <w:r>
        <w:rPr>
          <w:rFonts w:hint="eastAsia"/>
        </w:rPr>
        <w:t>关于</w:t>
      </w:r>
      <w:sdt>
        <w:sdtPr>
          <w:rPr>
            <w:rFonts w:hint="eastAsia"/>
          </w:rPr>
          <w:alias w:val="关键词"/>
          <w:id w:val="-952014229"/>
          <w:placeholder>
            <w:docPart w:val="E3E9F9235034444DB58B6D68AF4A1B94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:text/>
        </w:sdtPr>
        <w:sdtEndPr>
          <w:rPr>
            <w:rFonts w:hint="default"/>
          </w:rPr>
        </w:sdtEndPr>
        <w:sdtContent>
          <w:r w:rsidR="0009238E">
            <w:rPr>
              <w:rFonts w:hint="eastAsia"/>
            </w:rPr>
            <w:t>N725</w:t>
          </w:r>
        </w:sdtContent>
      </w:sdt>
      <w:r w:rsidR="00E041D2">
        <w:rPr>
          <w:rFonts w:hint="eastAsia"/>
        </w:rPr>
        <w:t>的存储、贴片注意事项，请参考《有方模组</w:t>
      </w:r>
      <w:r>
        <w:rPr>
          <w:rFonts w:hint="eastAsia"/>
        </w:rPr>
        <w:t>贴片回流焊应用指导》。</w:t>
      </w:r>
    </w:p>
    <w:p w14:paraId="32CEC0C4" w14:textId="005E9970" w:rsidR="00304CE9" w:rsidRDefault="004D5CE0">
      <w:pPr>
        <w:pStyle w:val="afc"/>
      </w:pPr>
      <w:r>
        <w:rPr>
          <w:rFonts w:hint="eastAsia"/>
        </w:rPr>
        <w:t>拆卸模组时需要注意：使用较大口径风枪，温度均调至</w:t>
      </w:r>
      <w:r>
        <w:t>245</w:t>
      </w:r>
      <w:r>
        <w:rPr>
          <w:rFonts w:ascii="宋体" w:hAnsi="宋体" w:cs="宋体" w:hint="eastAsia"/>
        </w:rPr>
        <w:t>℃</w:t>
      </w:r>
      <w:r>
        <w:rPr>
          <w:rFonts w:hint="eastAsia"/>
        </w:rPr>
        <w:t>左右（根据锡膏类型而定），对模组上下加热，待锡融化后用镊子轻轻</w:t>
      </w:r>
      <w:r w:rsidR="00B540EC">
        <w:rPr>
          <w:rFonts w:hint="eastAsia"/>
        </w:rPr>
        <w:t>取下，避免在拆卸时（高温下）因为抖动导致模组内部元件偏移，无法</w:t>
      </w:r>
      <w:r w:rsidR="00B540EC">
        <w:t>维修</w:t>
      </w:r>
      <w:r>
        <w:rPr>
          <w:rFonts w:hint="eastAsia"/>
        </w:rPr>
        <w:t>。</w:t>
      </w:r>
    </w:p>
    <w:p w14:paraId="40C5E6C3" w14:textId="77777777" w:rsidR="00304CE9" w:rsidRDefault="00304CE9">
      <w:pPr>
        <w:pStyle w:val="afc"/>
        <w:sectPr w:rsidR="00304CE9">
          <w:headerReference w:type="default" r:id="rId103"/>
          <w:pgSz w:w="11906" w:h="16838"/>
          <w:pgMar w:top="1418" w:right="1247" w:bottom="1418" w:left="1247" w:header="510" w:footer="397" w:gutter="0"/>
          <w:cols w:space="720"/>
          <w:docGrid w:linePitch="312"/>
        </w:sectPr>
      </w:pPr>
    </w:p>
    <w:p w14:paraId="03328C3A" w14:textId="0E0CC85E" w:rsidR="00304CE9" w:rsidRDefault="004D5CE0">
      <w:pPr>
        <w:pStyle w:val="7"/>
      </w:pPr>
      <w:bookmarkStart w:id="393" w:name="_Ref92810612"/>
      <w:bookmarkStart w:id="394" w:name="_Toc519690733"/>
      <w:bookmarkStart w:id="395" w:name="_Ref92810615"/>
      <w:bookmarkStart w:id="396" w:name="_Toc139025609"/>
      <w:bookmarkEnd w:id="368"/>
      <w:r>
        <w:rPr>
          <w:rFonts w:hint="eastAsia"/>
        </w:rPr>
        <w:lastRenderedPageBreak/>
        <w:t>缩略语</w:t>
      </w:r>
      <w:bookmarkEnd w:id="393"/>
      <w:bookmarkEnd w:id="394"/>
      <w:bookmarkEnd w:id="395"/>
      <w:bookmarkEnd w:id="396"/>
    </w:p>
    <w:tbl>
      <w:tblPr>
        <w:tblStyle w:val="Table"/>
        <w:tblW w:w="5000" w:type="pct"/>
        <w:tblLook w:val="04A0" w:firstRow="1" w:lastRow="0" w:firstColumn="1" w:lastColumn="0" w:noHBand="0" w:noVBand="1"/>
      </w:tblPr>
      <w:tblGrid>
        <w:gridCol w:w="1410"/>
        <w:gridCol w:w="4414"/>
        <w:gridCol w:w="3588"/>
      </w:tblGrid>
      <w:tr w:rsidR="00304CE9" w14:paraId="49FC4B50" w14:textId="77777777" w:rsidTr="00304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49" w:type="pct"/>
          </w:tcPr>
          <w:p w14:paraId="453A4830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缩写</w:t>
            </w:r>
          </w:p>
        </w:tc>
        <w:tc>
          <w:tcPr>
            <w:tcW w:w="2345" w:type="pct"/>
          </w:tcPr>
          <w:p w14:paraId="67F03F57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英文全称</w:t>
            </w:r>
          </w:p>
        </w:tc>
        <w:tc>
          <w:tcPr>
            <w:tcW w:w="1906" w:type="pct"/>
          </w:tcPr>
          <w:p w14:paraId="06BADEA6" w14:textId="77777777" w:rsidR="00304CE9" w:rsidRDefault="004D5CE0">
            <w:pPr>
              <w:pStyle w:val="TableHeading"/>
            </w:pPr>
            <w:r>
              <w:rPr>
                <w:rFonts w:hint="eastAsia"/>
              </w:rPr>
              <w:t>中文全称</w:t>
            </w:r>
          </w:p>
        </w:tc>
      </w:tr>
      <w:tr w:rsidR="00304CE9" w14:paraId="6E86AF44" w14:textId="77777777" w:rsidTr="00304CE9">
        <w:tc>
          <w:tcPr>
            <w:tcW w:w="749" w:type="pct"/>
          </w:tcPr>
          <w:p w14:paraId="6EE22110" w14:textId="77777777" w:rsidR="00304CE9" w:rsidRDefault="004D5CE0" w:rsidP="007F6E5D">
            <w:pPr>
              <w:pStyle w:val="TableText"/>
            </w:pPr>
            <w:r>
              <w:t>AI</w:t>
            </w:r>
          </w:p>
        </w:tc>
        <w:tc>
          <w:tcPr>
            <w:tcW w:w="2345" w:type="pct"/>
          </w:tcPr>
          <w:p w14:paraId="741B5D51" w14:textId="77777777" w:rsidR="00304CE9" w:rsidRDefault="004D5CE0" w:rsidP="007F6E5D">
            <w:pPr>
              <w:pStyle w:val="TableText"/>
            </w:pPr>
            <w:r>
              <w:t>Analog Input</w:t>
            </w:r>
          </w:p>
        </w:tc>
        <w:tc>
          <w:tcPr>
            <w:tcW w:w="1906" w:type="pct"/>
          </w:tcPr>
          <w:p w14:paraId="58D7EC0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模拟输入</w:t>
            </w:r>
          </w:p>
        </w:tc>
      </w:tr>
      <w:tr w:rsidR="00304CE9" w14:paraId="0571D5F5" w14:textId="77777777" w:rsidTr="00304CE9">
        <w:tc>
          <w:tcPr>
            <w:tcW w:w="749" w:type="pct"/>
          </w:tcPr>
          <w:p w14:paraId="3FFEC508" w14:textId="77777777" w:rsidR="00304CE9" w:rsidRDefault="004D5CE0" w:rsidP="007F6E5D">
            <w:pPr>
              <w:pStyle w:val="TableText"/>
            </w:pPr>
            <w:r>
              <w:t>AO</w:t>
            </w:r>
          </w:p>
        </w:tc>
        <w:tc>
          <w:tcPr>
            <w:tcW w:w="2345" w:type="pct"/>
          </w:tcPr>
          <w:p w14:paraId="2BD98B2A" w14:textId="77777777" w:rsidR="00304CE9" w:rsidRDefault="004D5CE0" w:rsidP="007F6E5D">
            <w:pPr>
              <w:pStyle w:val="TableText"/>
            </w:pPr>
            <w:r>
              <w:t>Analog Output</w:t>
            </w:r>
          </w:p>
        </w:tc>
        <w:tc>
          <w:tcPr>
            <w:tcW w:w="1906" w:type="pct"/>
          </w:tcPr>
          <w:p w14:paraId="53BC9A2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模拟输出</w:t>
            </w:r>
          </w:p>
        </w:tc>
      </w:tr>
      <w:tr w:rsidR="00304CE9" w14:paraId="30625977" w14:textId="77777777" w:rsidTr="00304CE9">
        <w:tc>
          <w:tcPr>
            <w:tcW w:w="749" w:type="pct"/>
          </w:tcPr>
          <w:p w14:paraId="7B29D60B" w14:textId="77777777" w:rsidR="00304CE9" w:rsidRDefault="004D5CE0" w:rsidP="007F6E5D">
            <w:pPr>
              <w:pStyle w:val="TableText"/>
            </w:pPr>
            <w:r>
              <w:t>ARM</w:t>
            </w:r>
          </w:p>
        </w:tc>
        <w:tc>
          <w:tcPr>
            <w:tcW w:w="2345" w:type="pct"/>
          </w:tcPr>
          <w:p w14:paraId="0F054D20" w14:textId="77777777" w:rsidR="00304CE9" w:rsidRDefault="004D5CE0" w:rsidP="007F6E5D">
            <w:pPr>
              <w:pStyle w:val="TableText"/>
            </w:pPr>
            <w:r>
              <w:t>Advanced RISC Machine</w:t>
            </w:r>
          </w:p>
        </w:tc>
        <w:tc>
          <w:tcPr>
            <w:tcW w:w="1906" w:type="pct"/>
          </w:tcPr>
          <w:p w14:paraId="596C721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高级精简指令集计算</w:t>
            </w:r>
          </w:p>
        </w:tc>
      </w:tr>
      <w:tr w:rsidR="00304CE9" w14:paraId="6AB1548F" w14:textId="77777777" w:rsidTr="00304CE9">
        <w:tc>
          <w:tcPr>
            <w:tcW w:w="749" w:type="pct"/>
          </w:tcPr>
          <w:p w14:paraId="480EF409" w14:textId="77777777" w:rsidR="00304CE9" w:rsidRDefault="004D5CE0" w:rsidP="007F6E5D">
            <w:pPr>
              <w:pStyle w:val="TableText"/>
            </w:pPr>
            <w:r>
              <w:t>B</w:t>
            </w:r>
            <w:r>
              <w:rPr>
                <w:rFonts w:hint="eastAsia"/>
              </w:rPr>
              <w:t>ps</w:t>
            </w:r>
          </w:p>
        </w:tc>
        <w:tc>
          <w:tcPr>
            <w:tcW w:w="2345" w:type="pct"/>
          </w:tcPr>
          <w:p w14:paraId="00B4D3E4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 xml:space="preserve">Bits per </w:t>
            </w:r>
            <w:r>
              <w:t>S</w:t>
            </w:r>
            <w:r>
              <w:rPr>
                <w:rFonts w:hint="eastAsia"/>
              </w:rPr>
              <w:t>econd</w:t>
            </w:r>
          </w:p>
        </w:tc>
        <w:tc>
          <w:tcPr>
            <w:tcW w:w="1906" w:type="pct"/>
          </w:tcPr>
          <w:p w14:paraId="34318468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比特每秒</w:t>
            </w:r>
          </w:p>
        </w:tc>
      </w:tr>
      <w:tr w:rsidR="00304CE9" w14:paraId="02B7CF7D" w14:textId="77777777" w:rsidTr="00304CE9">
        <w:tc>
          <w:tcPr>
            <w:tcW w:w="749" w:type="pct"/>
          </w:tcPr>
          <w:p w14:paraId="3005E1EE" w14:textId="77777777" w:rsidR="00304CE9" w:rsidRDefault="004D5CE0" w:rsidP="007F6E5D">
            <w:pPr>
              <w:pStyle w:val="TableText"/>
            </w:pPr>
            <w:r>
              <w:t>CCC</w:t>
            </w:r>
          </w:p>
        </w:tc>
        <w:tc>
          <w:tcPr>
            <w:tcW w:w="2345" w:type="pct"/>
          </w:tcPr>
          <w:p w14:paraId="6CB93FE0" w14:textId="77777777" w:rsidR="00304CE9" w:rsidRDefault="004D5CE0" w:rsidP="007F6E5D">
            <w:pPr>
              <w:pStyle w:val="TableText"/>
            </w:pPr>
            <w:r>
              <w:t>China Compulsory Certification</w:t>
            </w:r>
          </w:p>
        </w:tc>
        <w:tc>
          <w:tcPr>
            <w:tcW w:w="1906" w:type="pct"/>
          </w:tcPr>
          <w:p w14:paraId="19D45B1B" w14:textId="77777777" w:rsidR="00304CE9" w:rsidRDefault="004D5CE0" w:rsidP="007F6E5D">
            <w:pPr>
              <w:pStyle w:val="TableText"/>
            </w:pPr>
            <w:r>
              <w:t>中国强制认证</w:t>
            </w:r>
          </w:p>
        </w:tc>
      </w:tr>
      <w:tr w:rsidR="00304CE9" w14:paraId="7F83057E" w14:textId="77777777" w:rsidTr="00304CE9">
        <w:tc>
          <w:tcPr>
            <w:tcW w:w="749" w:type="pct"/>
          </w:tcPr>
          <w:p w14:paraId="609F961F" w14:textId="77777777" w:rsidR="00304CE9" w:rsidRDefault="004D5CE0" w:rsidP="007F6E5D">
            <w:pPr>
              <w:pStyle w:val="TableText"/>
            </w:pPr>
            <w:r>
              <w:t>CS</w:t>
            </w:r>
          </w:p>
        </w:tc>
        <w:tc>
          <w:tcPr>
            <w:tcW w:w="2345" w:type="pct"/>
          </w:tcPr>
          <w:p w14:paraId="654F0771" w14:textId="77777777" w:rsidR="00304CE9" w:rsidRDefault="004D5CE0" w:rsidP="007F6E5D">
            <w:pPr>
              <w:pStyle w:val="TableText"/>
            </w:pPr>
            <w:r>
              <w:t>Chip Select</w:t>
            </w:r>
          </w:p>
        </w:tc>
        <w:tc>
          <w:tcPr>
            <w:tcW w:w="1906" w:type="pct"/>
          </w:tcPr>
          <w:p w14:paraId="23DD654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片选</w:t>
            </w:r>
          </w:p>
        </w:tc>
      </w:tr>
      <w:tr w:rsidR="00304CE9" w14:paraId="0EC91B45" w14:textId="77777777" w:rsidTr="00304CE9">
        <w:tc>
          <w:tcPr>
            <w:tcW w:w="749" w:type="pct"/>
          </w:tcPr>
          <w:p w14:paraId="6076B586" w14:textId="77777777" w:rsidR="00304CE9" w:rsidRDefault="004D5CE0" w:rsidP="007F6E5D">
            <w:pPr>
              <w:pStyle w:val="TableText"/>
            </w:pPr>
            <w:r>
              <w:t>CTS</w:t>
            </w:r>
          </w:p>
        </w:tc>
        <w:tc>
          <w:tcPr>
            <w:tcW w:w="2345" w:type="pct"/>
          </w:tcPr>
          <w:p w14:paraId="451EAE2C" w14:textId="77777777" w:rsidR="00304CE9" w:rsidRDefault="004D5CE0" w:rsidP="007F6E5D">
            <w:pPr>
              <w:pStyle w:val="TableText"/>
            </w:pPr>
            <w:r>
              <w:t>Clear to Send</w:t>
            </w:r>
          </w:p>
        </w:tc>
        <w:tc>
          <w:tcPr>
            <w:tcW w:w="1906" w:type="pct"/>
          </w:tcPr>
          <w:p w14:paraId="450C955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清除发送</w:t>
            </w:r>
          </w:p>
        </w:tc>
      </w:tr>
      <w:tr w:rsidR="00304CE9" w14:paraId="5F11B974" w14:textId="77777777" w:rsidTr="00304CE9">
        <w:tc>
          <w:tcPr>
            <w:tcW w:w="749" w:type="pct"/>
          </w:tcPr>
          <w:p w14:paraId="5427ED8C" w14:textId="77777777" w:rsidR="00304CE9" w:rsidRDefault="004D5CE0" w:rsidP="007F6E5D">
            <w:pPr>
              <w:pStyle w:val="TableText"/>
            </w:pPr>
            <w:r>
              <w:t>DC</w:t>
            </w:r>
          </w:p>
        </w:tc>
        <w:tc>
          <w:tcPr>
            <w:tcW w:w="2345" w:type="pct"/>
          </w:tcPr>
          <w:p w14:paraId="1AD0F8A4" w14:textId="77777777" w:rsidR="00304CE9" w:rsidRDefault="004D5CE0" w:rsidP="007F6E5D">
            <w:pPr>
              <w:pStyle w:val="TableText"/>
            </w:pPr>
            <w:r>
              <w:t>Direct Current</w:t>
            </w:r>
          </w:p>
        </w:tc>
        <w:tc>
          <w:tcPr>
            <w:tcW w:w="1906" w:type="pct"/>
          </w:tcPr>
          <w:p w14:paraId="5DDF6AD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直流</w:t>
            </w:r>
          </w:p>
        </w:tc>
      </w:tr>
      <w:tr w:rsidR="00304CE9" w14:paraId="5F304546" w14:textId="77777777" w:rsidTr="00304CE9">
        <w:tc>
          <w:tcPr>
            <w:tcW w:w="749" w:type="pct"/>
          </w:tcPr>
          <w:p w14:paraId="460475B3" w14:textId="77777777" w:rsidR="00304CE9" w:rsidRDefault="004D5CE0" w:rsidP="007F6E5D">
            <w:pPr>
              <w:pStyle w:val="TableText"/>
            </w:pPr>
            <w:r>
              <w:t>DCS</w:t>
            </w:r>
          </w:p>
        </w:tc>
        <w:tc>
          <w:tcPr>
            <w:tcW w:w="2345" w:type="pct"/>
          </w:tcPr>
          <w:p w14:paraId="342436B5" w14:textId="77777777" w:rsidR="00304CE9" w:rsidRDefault="004D5CE0" w:rsidP="007F6E5D">
            <w:pPr>
              <w:pStyle w:val="TableText"/>
            </w:pPr>
            <w:r>
              <w:t>Digital Cellular System</w:t>
            </w:r>
          </w:p>
        </w:tc>
        <w:tc>
          <w:tcPr>
            <w:tcW w:w="1906" w:type="pct"/>
          </w:tcPr>
          <w:p w14:paraId="6C53A00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数字蜂窝系统</w:t>
            </w:r>
          </w:p>
        </w:tc>
      </w:tr>
      <w:tr w:rsidR="00304CE9" w14:paraId="23D2C55B" w14:textId="77777777" w:rsidTr="00304CE9">
        <w:tc>
          <w:tcPr>
            <w:tcW w:w="749" w:type="pct"/>
          </w:tcPr>
          <w:p w14:paraId="59DE88F0" w14:textId="77777777" w:rsidR="00304CE9" w:rsidRDefault="004D5CE0" w:rsidP="007F6E5D">
            <w:pPr>
              <w:pStyle w:val="TableText"/>
            </w:pPr>
            <w:r>
              <w:t>DI</w:t>
            </w:r>
          </w:p>
        </w:tc>
        <w:tc>
          <w:tcPr>
            <w:tcW w:w="2345" w:type="pct"/>
          </w:tcPr>
          <w:p w14:paraId="4938385A" w14:textId="77777777" w:rsidR="00304CE9" w:rsidRDefault="004D5CE0" w:rsidP="007F6E5D">
            <w:pPr>
              <w:pStyle w:val="TableText"/>
            </w:pPr>
            <w:r>
              <w:t>Digital Input</w:t>
            </w:r>
          </w:p>
        </w:tc>
        <w:tc>
          <w:tcPr>
            <w:tcW w:w="1906" w:type="pct"/>
          </w:tcPr>
          <w:p w14:paraId="0CD6B462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数字输入</w:t>
            </w:r>
          </w:p>
        </w:tc>
      </w:tr>
      <w:tr w:rsidR="00304CE9" w14:paraId="618E888A" w14:textId="77777777" w:rsidTr="00304CE9">
        <w:tc>
          <w:tcPr>
            <w:tcW w:w="749" w:type="pct"/>
          </w:tcPr>
          <w:p w14:paraId="67E9FEE9" w14:textId="77777777" w:rsidR="00304CE9" w:rsidRDefault="004D5CE0" w:rsidP="007F6E5D">
            <w:pPr>
              <w:pStyle w:val="TableText"/>
            </w:pPr>
            <w:r>
              <w:t>DL</w:t>
            </w:r>
          </w:p>
        </w:tc>
        <w:tc>
          <w:tcPr>
            <w:tcW w:w="2345" w:type="pct"/>
          </w:tcPr>
          <w:p w14:paraId="16E51C18" w14:textId="77777777" w:rsidR="00304CE9" w:rsidRDefault="004D5CE0" w:rsidP="007F6E5D">
            <w:pPr>
              <w:pStyle w:val="TableText"/>
            </w:pPr>
            <w:r>
              <w:t>Downlink</w:t>
            </w:r>
          </w:p>
        </w:tc>
        <w:tc>
          <w:tcPr>
            <w:tcW w:w="1906" w:type="pct"/>
          </w:tcPr>
          <w:p w14:paraId="6E738A53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下行</w:t>
            </w:r>
          </w:p>
        </w:tc>
      </w:tr>
      <w:tr w:rsidR="00304CE9" w14:paraId="3F2E32A7" w14:textId="77777777" w:rsidTr="00304CE9">
        <w:tc>
          <w:tcPr>
            <w:tcW w:w="749" w:type="pct"/>
          </w:tcPr>
          <w:p w14:paraId="3418EFAC" w14:textId="77777777" w:rsidR="00304CE9" w:rsidRDefault="004D5CE0" w:rsidP="007F6E5D">
            <w:pPr>
              <w:pStyle w:val="TableText"/>
            </w:pPr>
            <w:r>
              <w:t>DO</w:t>
            </w:r>
          </w:p>
        </w:tc>
        <w:tc>
          <w:tcPr>
            <w:tcW w:w="2345" w:type="pct"/>
          </w:tcPr>
          <w:p w14:paraId="3BAF75A6" w14:textId="77777777" w:rsidR="00304CE9" w:rsidRDefault="004D5CE0" w:rsidP="007F6E5D">
            <w:pPr>
              <w:pStyle w:val="TableText"/>
            </w:pPr>
            <w:r>
              <w:t>Digital Output</w:t>
            </w:r>
          </w:p>
        </w:tc>
        <w:tc>
          <w:tcPr>
            <w:tcW w:w="1906" w:type="pct"/>
          </w:tcPr>
          <w:p w14:paraId="554124D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数字输出</w:t>
            </w:r>
          </w:p>
        </w:tc>
      </w:tr>
      <w:tr w:rsidR="00304CE9" w14:paraId="034B0025" w14:textId="77777777" w:rsidTr="00304CE9">
        <w:tc>
          <w:tcPr>
            <w:tcW w:w="749" w:type="pct"/>
          </w:tcPr>
          <w:p w14:paraId="6A5A0A81" w14:textId="77777777" w:rsidR="00304CE9" w:rsidRDefault="004D5CE0" w:rsidP="007F6E5D">
            <w:pPr>
              <w:pStyle w:val="TableText"/>
            </w:pPr>
            <w:r>
              <w:t>DRX</w:t>
            </w:r>
          </w:p>
        </w:tc>
        <w:tc>
          <w:tcPr>
            <w:tcW w:w="2345" w:type="pct"/>
          </w:tcPr>
          <w:p w14:paraId="1B51EEE7" w14:textId="77777777" w:rsidR="00304CE9" w:rsidRDefault="004D5CE0" w:rsidP="007F6E5D">
            <w:pPr>
              <w:pStyle w:val="TableText"/>
            </w:pPr>
            <w:r>
              <w:t>Discontinuous Reception</w:t>
            </w:r>
          </w:p>
        </w:tc>
        <w:tc>
          <w:tcPr>
            <w:tcW w:w="1906" w:type="pct"/>
          </w:tcPr>
          <w:p w14:paraId="3146C6F2" w14:textId="77777777" w:rsidR="00304CE9" w:rsidRDefault="004D5CE0" w:rsidP="007F6E5D">
            <w:pPr>
              <w:pStyle w:val="TableText"/>
            </w:pPr>
            <w:r>
              <w:t>不连续接收</w:t>
            </w:r>
          </w:p>
        </w:tc>
      </w:tr>
      <w:tr w:rsidR="00966F11" w14:paraId="2BE3FE50" w14:textId="77777777" w:rsidTr="00304CE9">
        <w:tc>
          <w:tcPr>
            <w:tcW w:w="749" w:type="pct"/>
          </w:tcPr>
          <w:p w14:paraId="327E9191" w14:textId="0CB96C2F" w:rsidR="00966F11" w:rsidRDefault="00966F11" w:rsidP="007F6E5D">
            <w:pPr>
              <w:pStyle w:val="TableText"/>
            </w:pPr>
            <w:proofErr w:type="spellStart"/>
            <w:r>
              <w:rPr>
                <w:rFonts w:hint="eastAsia"/>
              </w:rPr>
              <w:t>E</w:t>
            </w:r>
            <w:r>
              <w:t>Call</w:t>
            </w:r>
            <w:proofErr w:type="spellEnd"/>
          </w:p>
        </w:tc>
        <w:tc>
          <w:tcPr>
            <w:tcW w:w="2345" w:type="pct"/>
          </w:tcPr>
          <w:p w14:paraId="3CA34257" w14:textId="00E986CD" w:rsidR="00966F11" w:rsidRDefault="0063145A" w:rsidP="007F6E5D">
            <w:pPr>
              <w:pStyle w:val="TableText"/>
            </w:pPr>
            <w:r>
              <w:rPr>
                <w:rFonts w:hint="eastAsia"/>
              </w:rPr>
              <w:t>Emergency Call</w:t>
            </w:r>
          </w:p>
        </w:tc>
        <w:tc>
          <w:tcPr>
            <w:tcW w:w="1906" w:type="pct"/>
          </w:tcPr>
          <w:p w14:paraId="5E34D533" w14:textId="047D7853" w:rsidR="00966F11" w:rsidRDefault="0063145A" w:rsidP="007F6E5D">
            <w:pPr>
              <w:pStyle w:val="TableText"/>
            </w:pPr>
            <w:r>
              <w:rPr>
                <w:rFonts w:hint="eastAsia"/>
              </w:rPr>
              <w:t>紧急</w:t>
            </w:r>
            <w:r>
              <w:t>呼叫</w:t>
            </w:r>
          </w:p>
        </w:tc>
      </w:tr>
      <w:tr w:rsidR="00304CE9" w14:paraId="7306803C" w14:textId="77777777" w:rsidTr="00304CE9">
        <w:tc>
          <w:tcPr>
            <w:tcW w:w="749" w:type="pct"/>
          </w:tcPr>
          <w:p w14:paraId="6F5130D4" w14:textId="77777777" w:rsidR="00304CE9" w:rsidRDefault="004D5CE0" w:rsidP="007F6E5D">
            <w:pPr>
              <w:pStyle w:val="TableText"/>
            </w:pPr>
            <w:r>
              <w:t>EGSM</w:t>
            </w:r>
          </w:p>
        </w:tc>
        <w:tc>
          <w:tcPr>
            <w:tcW w:w="2345" w:type="pct"/>
          </w:tcPr>
          <w:p w14:paraId="18CB275C" w14:textId="77777777" w:rsidR="00304CE9" w:rsidRDefault="004D5CE0" w:rsidP="007F6E5D">
            <w:pPr>
              <w:pStyle w:val="TableText"/>
            </w:pPr>
            <w:r>
              <w:t>Enhanced GSM</w:t>
            </w:r>
          </w:p>
        </w:tc>
        <w:tc>
          <w:tcPr>
            <w:tcW w:w="1906" w:type="pct"/>
          </w:tcPr>
          <w:p w14:paraId="44B1C60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增强型</w:t>
            </w:r>
            <w:r>
              <w:t>GSM</w:t>
            </w:r>
          </w:p>
        </w:tc>
      </w:tr>
      <w:tr w:rsidR="00304CE9" w14:paraId="1050C738" w14:textId="77777777" w:rsidTr="00304CE9">
        <w:tc>
          <w:tcPr>
            <w:tcW w:w="749" w:type="pct"/>
          </w:tcPr>
          <w:p w14:paraId="5B727681" w14:textId="77777777" w:rsidR="00304CE9" w:rsidRDefault="004D5CE0" w:rsidP="007F6E5D">
            <w:pPr>
              <w:pStyle w:val="TableText"/>
            </w:pPr>
            <w:r>
              <w:t>ESD</w:t>
            </w:r>
          </w:p>
        </w:tc>
        <w:tc>
          <w:tcPr>
            <w:tcW w:w="2345" w:type="pct"/>
          </w:tcPr>
          <w:p w14:paraId="513924AE" w14:textId="77777777" w:rsidR="00304CE9" w:rsidRDefault="004D5CE0" w:rsidP="007F6E5D">
            <w:pPr>
              <w:pStyle w:val="TableText"/>
            </w:pPr>
            <w:r>
              <w:t>Electronic Static Discharge</w:t>
            </w:r>
          </w:p>
        </w:tc>
        <w:tc>
          <w:tcPr>
            <w:tcW w:w="1906" w:type="pct"/>
          </w:tcPr>
          <w:p w14:paraId="1840FDA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静电放电</w:t>
            </w:r>
          </w:p>
        </w:tc>
      </w:tr>
      <w:tr w:rsidR="00304CE9" w14:paraId="582BB766" w14:textId="77777777" w:rsidTr="00304CE9">
        <w:tc>
          <w:tcPr>
            <w:tcW w:w="749" w:type="pct"/>
          </w:tcPr>
          <w:p w14:paraId="05F75C01" w14:textId="77777777" w:rsidR="00304CE9" w:rsidRDefault="004D5CE0" w:rsidP="007F6E5D">
            <w:pPr>
              <w:pStyle w:val="TableText"/>
            </w:pPr>
            <w:r>
              <w:t>ESR</w:t>
            </w:r>
          </w:p>
        </w:tc>
        <w:tc>
          <w:tcPr>
            <w:tcW w:w="2345" w:type="pct"/>
          </w:tcPr>
          <w:p w14:paraId="7D914FBA" w14:textId="77777777" w:rsidR="00304CE9" w:rsidRDefault="004D5CE0" w:rsidP="007F6E5D">
            <w:pPr>
              <w:pStyle w:val="TableText"/>
            </w:pPr>
            <w:r>
              <w:t>Equivalent Series Resistance</w:t>
            </w:r>
          </w:p>
        </w:tc>
        <w:tc>
          <w:tcPr>
            <w:tcW w:w="1906" w:type="pct"/>
          </w:tcPr>
          <w:p w14:paraId="4AAC89B5" w14:textId="77777777" w:rsidR="00304CE9" w:rsidRDefault="004D5CE0" w:rsidP="007F6E5D">
            <w:pPr>
              <w:pStyle w:val="TableText"/>
            </w:pPr>
            <w:r>
              <w:t>等效串联电阻</w:t>
            </w:r>
          </w:p>
        </w:tc>
      </w:tr>
      <w:tr w:rsidR="00304CE9" w14:paraId="18694D5F" w14:textId="77777777" w:rsidTr="00304CE9">
        <w:tc>
          <w:tcPr>
            <w:tcW w:w="749" w:type="pct"/>
          </w:tcPr>
          <w:p w14:paraId="2027AB4F" w14:textId="77777777" w:rsidR="00304CE9" w:rsidRDefault="004D5CE0" w:rsidP="007F6E5D">
            <w:pPr>
              <w:pStyle w:val="TableText"/>
            </w:pPr>
            <w:r>
              <w:t>EVK</w:t>
            </w:r>
          </w:p>
        </w:tc>
        <w:tc>
          <w:tcPr>
            <w:tcW w:w="2345" w:type="pct"/>
          </w:tcPr>
          <w:p w14:paraId="2CE3B4B7" w14:textId="77777777" w:rsidR="00304CE9" w:rsidRDefault="004D5CE0" w:rsidP="007F6E5D">
            <w:pPr>
              <w:pStyle w:val="TableText"/>
            </w:pPr>
            <w:r>
              <w:t>Evaluation Kit</w:t>
            </w:r>
          </w:p>
        </w:tc>
        <w:tc>
          <w:tcPr>
            <w:tcW w:w="1906" w:type="pct"/>
          </w:tcPr>
          <w:p w14:paraId="3698A11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评估套件</w:t>
            </w:r>
          </w:p>
        </w:tc>
      </w:tr>
      <w:tr w:rsidR="00304CE9" w14:paraId="525FB56D" w14:textId="77777777" w:rsidTr="00304CE9">
        <w:tc>
          <w:tcPr>
            <w:tcW w:w="749" w:type="pct"/>
          </w:tcPr>
          <w:p w14:paraId="1AC9F0B5" w14:textId="77777777" w:rsidR="00304CE9" w:rsidRDefault="004D5CE0" w:rsidP="007F6E5D">
            <w:pPr>
              <w:pStyle w:val="TableText"/>
            </w:pPr>
            <w:r>
              <w:t>FDD</w:t>
            </w:r>
          </w:p>
        </w:tc>
        <w:tc>
          <w:tcPr>
            <w:tcW w:w="2345" w:type="pct"/>
          </w:tcPr>
          <w:p w14:paraId="50241643" w14:textId="77777777" w:rsidR="00304CE9" w:rsidRDefault="004D5CE0" w:rsidP="007F6E5D">
            <w:pPr>
              <w:pStyle w:val="TableText"/>
            </w:pPr>
            <w:r>
              <w:t>Frequency Division Duplexing</w:t>
            </w:r>
          </w:p>
        </w:tc>
        <w:tc>
          <w:tcPr>
            <w:tcW w:w="1906" w:type="pct"/>
          </w:tcPr>
          <w:p w14:paraId="1376DF42" w14:textId="77777777" w:rsidR="00304CE9" w:rsidRDefault="004D5CE0" w:rsidP="007F6E5D">
            <w:pPr>
              <w:pStyle w:val="TableText"/>
            </w:pPr>
            <w:proofErr w:type="gramStart"/>
            <w:r>
              <w:rPr>
                <w:rFonts w:hint="eastAsia"/>
              </w:rPr>
              <w:t>频分双工</w:t>
            </w:r>
            <w:proofErr w:type="gramEnd"/>
          </w:p>
        </w:tc>
      </w:tr>
      <w:tr w:rsidR="00304CE9" w14:paraId="1234F03E" w14:textId="77777777" w:rsidTr="00304CE9">
        <w:tc>
          <w:tcPr>
            <w:tcW w:w="749" w:type="pct"/>
          </w:tcPr>
          <w:p w14:paraId="3CBFF741" w14:textId="77777777" w:rsidR="00304CE9" w:rsidRDefault="004D5CE0" w:rsidP="007F6E5D">
            <w:pPr>
              <w:pStyle w:val="TableText"/>
            </w:pPr>
            <w:r>
              <w:t>GNSS</w:t>
            </w:r>
          </w:p>
        </w:tc>
        <w:tc>
          <w:tcPr>
            <w:tcW w:w="2345" w:type="pct"/>
          </w:tcPr>
          <w:p w14:paraId="2B7D5E98" w14:textId="77777777" w:rsidR="00304CE9" w:rsidRDefault="004D5CE0" w:rsidP="007F6E5D">
            <w:pPr>
              <w:pStyle w:val="TableText"/>
            </w:pPr>
            <w:r>
              <w:t>Global Navigation Satellite System</w:t>
            </w:r>
          </w:p>
        </w:tc>
        <w:tc>
          <w:tcPr>
            <w:tcW w:w="1906" w:type="pct"/>
          </w:tcPr>
          <w:p w14:paraId="03A2A8D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全球卫星导航系统</w:t>
            </w:r>
          </w:p>
        </w:tc>
      </w:tr>
      <w:tr w:rsidR="00304CE9" w14:paraId="6773EE98" w14:textId="77777777" w:rsidTr="00304CE9">
        <w:tc>
          <w:tcPr>
            <w:tcW w:w="749" w:type="pct"/>
          </w:tcPr>
          <w:p w14:paraId="13F138B8" w14:textId="77777777" w:rsidR="00304CE9" w:rsidRDefault="004D5CE0" w:rsidP="007F6E5D">
            <w:pPr>
              <w:pStyle w:val="TableText"/>
            </w:pPr>
            <w:r>
              <w:t>GPIO</w:t>
            </w:r>
          </w:p>
        </w:tc>
        <w:tc>
          <w:tcPr>
            <w:tcW w:w="2345" w:type="pct"/>
          </w:tcPr>
          <w:p w14:paraId="2819952E" w14:textId="77777777" w:rsidR="00304CE9" w:rsidRDefault="004D5CE0" w:rsidP="007F6E5D">
            <w:pPr>
              <w:pStyle w:val="TableText"/>
            </w:pPr>
            <w:r>
              <w:t>General Purpose Input Output</w:t>
            </w:r>
          </w:p>
        </w:tc>
        <w:tc>
          <w:tcPr>
            <w:tcW w:w="1906" w:type="pct"/>
          </w:tcPr>
          <w:p w14:paraId="787CD13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通用输入输出</w:t>
            </w:r>
          </w:p>
        </w:tc>
      </w:tr>
      <w:tr w:rsidR="00304CE9" w14:paraId="5AF8DB9C" w14:textId="77777777" w:rsidTr="00304CE9">
        <w:tc>
          <w:tcPr>
            <w:tcW w:w="749" w:type="pct"/>
          </w:tcPr>
          <w:p w14:paraId="65952A8A" w14:textId="77777777" w:rsidR="00304CE9" w:rsidRDefault="004D5CE0" w:rsidP="007F6E5D">
            <w:pPr>
              <w:pStyle w:val="TableText"/>
            </w:pPr>
            <w:r>
              <w:t>3GPP</w:t>
            </w:r>
          </w:p>
        </w:tc>
        <w:tc>
          <w:tcPr>
            <w:tcW w:w="2345" w:type="pct"/>
          </w:tcPr>
          <w:p w14:paraId="268DCA80" w14:textId="77777777" w:rsidR="00304CE9" w:rsidRDefault="004D5CE0" w:rsidP="007F6E5D">
            <w:pPr>
              <w:pStyle w:val="TableText"/>
            </w:pPr>
            <w:r>
              <w:t>3rd Generation Partnership Project</w:t>
            </w:r>
          </w:p>
        </w:tc>
        <w:tc>
          <w:tcPr>
            <w:tcW w:w="1906" w:type="pct"/>
          </w:tcPr>
          <w:p w14:paraId="289E463A" w14:textId="77777777" w:rsidR="00304CE9" w:rsidRDefault="004D5CE0" w:rsidP="007F6E5D">
            <w:pPr>
              <w:pStyle w:val="TableText"/>
            </w:pPr>
            <w:r>
              <w:t>第三代合作计划</w:t>
            </w:r>
          </w:p>
        </w:tc>
      </w:tr>
      <w:tr w:rsidR="00304CE9" w14:paraId="5BB452A4" w14:textId="77777777" w:rsidTr="00304CE9">
        <w:tc>
          <w:tcPr>
            <w:tcW w:w="749" w:type="pct"/>
          </w:tcPr>
          <w:p w14:paraId="180DE6E3" w14:textId="77777777" w:rsidR="00304CE9" w:rsidRDefault="004D5CE0" w:rsidP="007F6E5D">
            <w:pPr>
              <w:pStyle w:val="TableText"/>
            </w:pPr>
            <w:r>
              <w:t>GPRS</w:t>
            </w:r>
          </w:p>
        </w:tc>
        <w:tc>
          <w:tcPr>
            <w:tcW w:w="2345" w:type="pct"/>
          </w:tcPr>
          <w:p w14:paraId="685F4590" w14:textId="77777777" w:rsidR="00304CE9" w:rsidRDefault="004D5CE0" w:rsidP="007F6E5D">
            <w:pPr>
              <w:pStyle w:val="TableText"/>
            </w:pPr>
            <w:r>
              <w:t>General Packet Radio Service</w:t>
            </w:r>
          </w:p>
        </w:tc>
        <w:tc>
          <w:tcPr>
            <w:tcW w:w="1906" w:type="pct"/>
          </w:tcPr>
          <w:p w14:paraId="29FCA0D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通用分组无线业务</w:t>
            </w:r>
          </w:p>
        </w:tc>
      </w:tr>
      <w:tr w:rsidR="00304CE9" w14:paraId="40C1EC02" w14:textId="77777777" w:rsidTr="00304CE9">
        <w:tc>
          <w:tcPr>
            <w:tcW w:w="749" w:type="pct"/>
          </w:tcPr>
          <w:p w14:paraId="2FD3504B" w14:textId="77777777" w:rsidR="00304CE9" w:rsidRDefault="004D5CE0" w:rsidP="007F6E5D">
            <w:pPr>
              <w:pStyle w:val="TableText"/>
            </w:pPr>
            <w:r>
              <w:t>GSM</w:t>
            </w:r>
          </w:p>
        </w:tc>
        <w:tc>
          <w:tcPr>
            <w:tcW w:w="2345" w:type="pct"/>
          </w:tcPr>
          <w:p w14:paraId="58BC2A9B" w14:textId="77777777" w:rsidR="00304CE9" w:rsidRDefault="004D5CE0" w:rsidP="007F6E5D">
            <w:pPr>
              <w:pStyle w:val="TableText"/>
            </w:pPr>
            <w:r>
              <w:t>Global System for Mobile Communications</w:t>
            </w:r>
          </w:p>
        </w:tc>
        <w:tc>
          <w:tcPr>
            <w:tcW w:w="1906" w:type="pct"/>
          </w:tcPr>
          <w:p w14:paraId="45BB629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全球移动通信系统</w:t>
            </w:r>
          </w:p>
        </w:tc>
      </w:tr>
      <w:tr w:rsidR="00304CE9" w14:paraId="253200BB" w14:textId="77777777" w:rsidTr="00304CE9">
        <w:tc>
          <w:tcPr>
            <w:tcW w:w="749" w:type="pct"/>
          </w:tcPr>
          <w:p w14:paraId="6A87E88F" w14:textId="77777777" w:rsidR="00304CE9" w:rsidRDefault="004D5CE0" w:rsidP="007F6E5D">
            <w:pPr>
              <w:pStyle w:val="TableText"/>
            </w:pPr>
            <w:r>
              <w:t>I2C</w:t>
            </w:r>
          </w:p>
        </w:tc>
        <w:tc>
          <w:tcPr>
            <w:tcW w:w="2345" w:type="pct"/>
          </w:tcPr>
          <w:p w14:paraId="7AF19C00" w14:textId="77777777" w:rsidR="00304CE9" w:rsidRDefault="004D5CE0" w:rsidP="007F6E5D">
            <w:pPr>
              <w:pStyle w:val="TableText"/>
            </w:pPr>
            <w:r>
              <w:t>Inter-Integrated Circuit</w:t>
            </w:r>
          </w:p>
        </w:tc>
        <w:tc>
          <w:tcPr>
            <w:tcW w:w="1906" w:type="pct"/>
          </w:tcPr>
          <w:p w14:paraId="21FA94F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集成电路内部总线</w:t>
            </w:r>
          </w:p>
        </w:tc>
      </w:tr>
      <w:tr w:rsidR="00304CE9" w14:paraId="03076386" w14:textId="77777777" w:rsidTr="00304CE9">
        <w:tc>
          <w:tcPr>
            <w:tcW w:w="749" w:type="pct"/>
          </w:tcPr>
          <w:p w14:paraId="0A52CB78" w14:textId="77777777" w:rsidR="00304CE9" w:rsidRDefault="004D5CE0" w:rsidP="007F6E5D">
            <w:pPr>
              <w:pStyle w:val="TableText"/>
            </w:pPr>
            <w:r>
              <w:lastRenderedPageBreak/>
              <w:t>IO</w:t>
            </w:r>
          </w:p>
        </w:tc>
        <w:tc>
          <w:tcPr>
            <w:tcW w:w="2345" w:type="pct"/>
          </w:tcPr>
          <w:p w14:paraId="255483A7" w14:textId="77777777" w:rsidR="00304CE9" w:rsidRDefault="004D5CE0" w:rsidP="007F6E5D">
            <w:pPr>
              <w:pStyle w:val="TableText"/>
            </w:pPr>
            <w:r>
              <w:t>Input/Output</w:t>
            </w:r>
          </w:p>
        </w:tc>
        <w:tc>
          <w:tcPr>
            <w:tcW w:w="1906" w:type="pct"/>
          </w:tcPr>
          <w:p w14:paraId="364B54F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输入</w:t>
            </w:r>
            <w:r>
              <w:t>/</w:t>
            </w:r>
            <w:r>
              <w:rPr>
                <w:rFonts w:hint="eastAsia"/>
              </w:rPr>
              <w:t>输出</w:t>
            </w:r>
          </w:p>
        </w:tc>
      </w:tr>
      <w:tr w:rsidR="00304CE9" w14:paraId="6CA50CC9" w14:textId="77777777" w:rsidTr="00304CE9">
        <w:tc>
          <w:tcPr>
            <w:tcW w:w="749" w:type="pct"/>
          </w:tcPr>
          <w:p w14:paraId="4D81AC59" w14:textId="77777777" w:rsidR="00304CE9" w:rsidRDefault="004D5CE0" w:rsidP="007F6E5D">
            <w:pPr>
              <w:pStyle w:val="TableText"/>
            </w:pPr>
            <w:r>
              <w:t>LCC</w:t>
            </w:r>
          </w:p>
        </w:tc>
        <w:tc>
          <w:tcPr>
            <w:tcW w:w="2345" w:type="pct"/>
          </w:tcPr>
          <w:p w14:paraId="02BDB3AC" w14:textId="77777777" w:rsidR="00304CE9" w:rsidRDefault="004D5CE0" w:rsidP="007F6E5D">
            <w:pPr>
              <w:pStyle w:val="TableText"/>
            </w:pPr>
            <w:r>
              <w:t>Leadless Chip Carriers</w:t>
            </w:r>
          </w:p>
        </w:tc>
        <w:tc>
          <w:tcPr>
            <w:tcW w:w="1906" w:type="pct"/>
          </w:tcPr>
          <w:p w14:paraId="42A26FB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无引脚芯片载体</w:t>
            </w:r>
          </w:p>
        </w:tc>
      </w:tr>
      <w:tr w:rsidR="00304CE9" w14:paraId="46E6E672" w14:textId="77777777" w:rsidTr="00304CE9">
        <w:tc>
          <w:tcPr>
            <w:tcW w:w="749" w:type="pct"/>
          </w:tcPr>
          <w:p w14:paraId="12E8602D" w14:textId="77777777" w:rsidR="00304CE9" w:rsidRDefault="004D5CE0" w:rsidP="007F6E5D">
            <w:pPr>
              <w:pStyle w:val="TableText"/>
            </w:pPr>
            <w:r>
              <w:t>LED</w:t>
            </w:r>
          </w:p>
        </w:tc>
        <w:tc>
          <w:tcPr>
            <w:tcW w:w="2345" w:type="pct"/>
          </w:tcPr>
          <w:p w14:paraId="77BE5A36" w14:textId="77777777" w:rsidR="00304CE9" w:rsidRDefault="004D5CE0" w:rsidP="007F6E5D">
            <w:pPr>
              <w:pStyle w:val="TableText"/>
            </w:pPr>
            <w:r>
              <w:t>Light Emitting Diode</w:t>
            </w:r>
          </w:p>
        </w:tc>
        <w:tc>
          <w:tcPr>
            <w:tcW w:w="1906" w:type="pct"/>
          </w:tcPr>
          <w:p w14:paraId="5C97CED7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发光二极管</w:t>
            </w:r>
          </w:p>
        </w:tc>
      </w:tr>
      <w:tr w:rsidR="00304CE9" w14:paraId="0CD935E4" w14:textId="77777777" w:rsidTr="00304CE9">
        <w:tc>
          <w:tcPr>
            <w:tcW w:w="749" w:type="pct"/>
          </w:tcPr>
          <w:p w14:paraId="2323832D" w14:textId="77777777" w:rsidR="00304CE9" w:rsidRDefault="004D5CE0" w:rsidP="007F6E5D">
            <w:pPr>
              <w:pStyle w:val="TableText"/>
            </w:pPr>
            <w:r>
              <w:t>LGA</w:t>
            </w:r>
          </w:p>
        </w:tc>
        <w:tc>
          <w:tcPr>
            <w:tcW w:w="2345" w:type="pct"/>
          </w:tcPr>
          <w:p w14:paraId="246C0E12" w14:textId="77777777" w:rsidR="00304CE9" w:rsidRDefault="004D5CE0" w:rsidP="007F6E5D">
            <w:pPr>
              <w:pStyle w:val="TableText"/>
            </w:pPr>
            <w:r>
              <w:t>Land Grid Array</w:t>
            </w:r>
          </w:p>
        </w:tc>
        <w:tc>
          <w:tcPr>
            <w:tcW w:w="1906" w:type="pct"/>
          </w:tcPr>
          <w:p w14:paraId="60648F4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栅格阵列封装</w:t>
            </w:r>
          </w:p>
        </w:tc>
      </w:tr>
      <w:tr w:rsidR="00304CE9" w14:paraId="62D6DFA9" w14:textId="77777777" w:rsidTr="00304CE9">
        <w:tc>
          <w:tcPr>
            <w:tcW w:w="749" w:type="pct"/>
          </w:tcPr>
          <w:p w14:paraId="03F52DEB" w14:textId="77777777" w:rsidR="00304CE9" w:rsidRDefault="004D5CE0" w:rsidP="007F6E5D">
            <w:pPr>
              <w:pStyle w:val="TableText"/>
            </w:pPr>
            <w:r>
              <w:t>LTE</w:t>
            </w:r>
          </w:p>
        </w:tc>
        <w:tc>
          <w:tcPr>
            <w:tcW w:w="2345" w:type="pct"/>
          </w:tcPr>
          <w:p w14:paraId="6FEF4BC9" w14:textId="77777777" w:rsidR="00304CE9" w:rsidRDefault="004D5CE0" w:rsidP="007F6E5D">
            <w:pPr>
              <w:pStyle w:val="TableText"/>
            </w:pPr>
            <w:r>
              <w:t>Long Term Evolution</w:t>
            </w:r>
          </w:p>
        </w:tc>
        <w:tc>
          <w:tcPr>
            <w:tcW w:w="1906" w:type="pct"/>
          </w:tcPr>
          <w:p w14:paraId="4A3B5FCC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长期演进</w:t>
            </w:r>
          </w:p>
        </w:tc>
      </w:tr>
      <w:tr w:rsidR="00304CE9" w14:paraId="23A588D0" w14:textId="77777777" w:rsidTr="00304CE9">
        <w:tc>
          <w:tcPr>
            <w:tcW w:w="749" w:type="pct"/>
          </w:tcPr>
          <w:p w14:paraId="684F4C54" w14:textId="77777777" w:rsidR="00304CE9" w:rsidRDefault="004D5CE0" w:rsidP="007F6E5D">
            <w:pPr>
              <w:pStyle w:val="TableText"/>
            </w:pPr>
            <w:r>
              <w:t>MCLK</w:t>
            </w:r>
          </w:p>
        </w:tc>
        <w:tc>
          <w:tcPr>
            <w:tcW w:w="2345" w:type="pct"/>
          </w:tcPr>
          <w:p w14:paraId="45302EF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Main</w:t>
            </w:r>
            <w:r>
              <w:t xml:space="preserve"> Clock</w:t>
            </w:r>
          </w:p>
        </w:tc>
        <w:tc>
          <w:tcPr>
            <w:tcW w:w="1906" w:type="pct"/>
          </w:tcPr>
          <w:p w14:paraId="6486D4F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主时钟</w:t>
            </w:r>
          </w:p>
        </w:tc>
      </w:tr>
      <w:tr w:rsidR="00304CE9" w14:paraId="0647F47F" w14:textId="77777777" w:rsidTr="00304CE9">
        <w:tc>
          <w:tcPr>
            <w:tcW w:w="749" w:type="pct"/>
          </w:tcPr>
          <w:p w14:paraId="207E4F0F" w14:textId="77777777" w:rsidR="00304CE9" w:rsidRDefault="004D5CE0" w:rsidP="007F6E5D">
            <w:pPr>
              <w:pStyle w:val="TableText"/>
            </w:pPr>
            <w:r>
              <w:t>MCU</w:t>
            </w:r>
          </w:p>
        </w:tc>
        <w:tc>
          <w:tcPr>
            <w:tcW w:w="2345" w:type="pct"/>
          </w:tcPr>
          <w:p w14:paraId="28ABAE78" w14:textId="77777777" w:rsidR="00304CE9" w:rsidRDefault="004D5CE0" w:rsidP="007F6E5D">
            <w:pPr>
              <w:pStyle w:val="TableText"/>
            </w:pPr>
            <w:r>
              <w:t>Microcontroller Unit</w:t>
            </w:r>
          </w:p>
        </w:tc>
        <w:tc>
          <w:tcPr>
            <w:tcW w:w="1906" w:type="pct"/>
          </w:tcPr>
          <w:p w14:paraId="5D50F80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微控制单元</w:t>
            </w:r>
          </w:p>
        </w:tc>
      </w:tr>
      <w:tr w:rsidR="00304CE9" w14:paraId="7AC55DFF" w14:textId="77777777" w:rsidTr="00304CE9">
        <w:tc>
          <w:tcPr>
            <w:tcW w:w="749" w:type="pct"/>
          </w:tcPr>
          <w:p w14:paraId="117B5859" w14:textId="77777777" w:rsidR="00304CE9" w:rsidRDefault="004D5CE0" w:rsidP="007F6E5D">
            <w:pPr>
              <w:pStyle w:val="TableText"/>
            </w:pPr>
            <w:r>
              <w:t>PCB</w:t>
            </w:r>
          </w:p>
        </w:tc>
        <w:tc>
          <w:tcPr>
            <w:tcW w:w="2345" w:type="pct"/>
          </w:tcPr>
          <w:p w14:paraId="43F90840" w14:textId="77777777" w:rsidR="00304CE9" w:rsidRDefault="004D5CE0" w:rsidP="007F6E5D">
            <w:pPr>
              <w:pStyle w:val="TableText"/>
            </w:pPr>
            <w:r>
              <w:t>Printed Circuit Board</w:t>
            </w:r>
          </w:p>
        </w:tc>
        <w:tc>
          <w:tcPr>
            <w:tcW w:w="1906" w:type="pct"/>
          </w:tcPr>
          <w:p w14:paraId="43BE68C0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印刷电路板</w:t>
            </w:r>
          </w:p>
        </w:tc>
      </w:tr>
      <w:tr w:rsidR="00304CE9" w14:paraId="3AACD207" w14:textId="77777777" w:rsidTr="00304CE9">
        <w:tc>
          <w:tcPr>
            <w:tcW w:w="749" w:type="pct"/>
          </w:tcPr>
          <w:p w14:paraId="00B3EE16" w14:textId="77777777" w:rsidR="00304CE9" w:rsidRDefault="004D5CE0" w:rsidP="007F6E5D">
            <w:pPr>
              <w:pStyle w:val="TableText"/>
            </w:pPr>
            <w:r>
              <w:t>PWM</w:t>
            </w:r>
          </w:p>
        </w:tc>
        <w:tc>
          <w:tcPr>
            <w:tcW w:w="2345" w:type="pct"/>
          </w:tcPr>
          <w:p w14:paraId="11C16B95" w14:textId="77777777" w:rsidR="00304CE9" w:rsidRDefault="004D5CE0" w:rsidP="007F6E5D">
            <w:pPr>
              <w:pStyle w:val="TableText"/>
            </w:pPr>
            <w:r>
              <w:t>Pulse Width Modulation</w:t>
            </w:r>
          </w:p>
        </w:tc>
        <w:tc>
          <w:tcPr>
            <w:tcW w:w="1906" w:type="pct"/>
          </w:tcPr>
          <w:p w14:paraId="4448DF5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脉冲宽度调制</w:t>
            </w:r>
          </w:p>
        </w:tc>
      </w:tr>
      <w:tr w:rsidR="00304CE9" w14:paraId="02E537D2" w14:textId="77777777" w:rsidTr="00304CE9">
        <w:tc>
          <w:tcPr>
            <w:tcW w:w="749" w:type="pct"/>
          </w:tcPr>
          <w:p w14:paraId="1302285E" w14:textId="77777777" w:rsidR="00304CE9" w:rsidRDefault="004D5CE0" w:rsidP="007F6E5D">
            <w:pPr>
              <w:pStyle w:val="TableText"/>
            </w:pPr>
            <w:r>
              <w:t>RAM</w:t>
            </w:r>
          </w:p>
        </w:tc>
        <w:tc>
          <w:tcPr>
            <w:tcW w:w="2345" w:type="pct"/>
          </w:tcPr>
          <w:p w14:paraId="54D35F1C" w14:textId="77777777" w:rsidR="00304CE9" w:rsidRDefault="004D5CE0" w:rsidP="007F6E5D">
            <w:pPr>
              <w:pStyle w:val="TableText"/>
            </w:pPr>
            <w:r>
              <w:t>Random Access Memory</w:t>
            </w:r>
          </w:p>
        </w:tc>
        <w:tc>
          <w:tcPr>
            <w:tcW w:w="1906" w:type="pct"/>
          </w:tcPr>
          <w:p w14:paraId="4BF4A18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随机访问存储器</w:t>
            </w:r>
          </w:p>
        </w:tc>
      </w:tr>
      <w:tr w:rsidR="00304CE9" w14:paraId="1CF194F9" w14:textId="77777777" w:rsidTr="00304CE9">
        <w:tc>
          <w:tcPr>
            <w:tcW w:w="749" w:type="pct"/>
          </w:tcPr>
          <w:p w14:paraId="2E9B3839" w14:textId="77777777" w:rsidR="00304CE9" w:rsidRDefault="004D5CE0" w:rsidP="007F6E5D">
            <w:pPr>
              <w:pStyle w:val="TableText"/>
            </w:pPr>
            <w:r>
              <w:t>RF</w:t>
            </w:r>
          </w:p>
        </w:tc>
        <w:tc>
          <w:tcPr>
            <w:tcW w:w="2345" w:type="pct"/>
          </w:tcPr>
          <w:p w14:paraId="13C8C0BF" w14:textId="77777777" w:rsidR="00304CE9" w:rsidRDefault="004D5CE0" w:rsidP="007F6E5D">
            <w:pPr>
              <w:pStyle w:val="TableText"/>
            </w:pPr>
            <w:r>
              <w:t>Radio Frequency</w:t>
            </w:r>
          </w:p>
        </w:tc>
        <w:tc>
          <w:tcPr>
            <w:tcW w:w="1906" w:type="pct"/>
          </w:tcPr>
          <w:p w14:paraId="1797284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射频</w:t>
            </w:r>
          </w:p>
        </w:tc>
      </w:tr>
      <w:tr w:rsidR="00304CE9" w14:paraId="778D3695" w14:textId="77777777" w:rsidTr="00304CE9">
        <w:tc>
          <w:tcPr>
            <w:tcW w:w="749" w:type="pct"/>
          </w:tcPr>
          <w:p w14:paraId="7AECD21F" w14:textId="77777777" w:rsidR="00304CE9" w:rsidRDefault="004D5CE0" w:rsidP="007F6E5D">
            <w:pPr>
              <w:pStyle w:val="TableText"/>
            </w:pPr>
            <w:r>
              <w:t>ROM</w:t>
            </w:r>
          </w:p>
        </w:tc>
        <w:tc>
          <w:tcPr>
            <w:tcW w:w="2345" w:type="pct"/>
          </w:tcPr>
          <w:p w14:paraId="6A45DBE8" w14:textId="77777777" w:rsidR="00304CE9" w:rsidRDefault="004D5CE0" w:rsidP="007F6E5D">
            <w:pPr>
              <w:pStyle w:val="TableText"/>
            </w:pPr>
            <w:r>
              <w:t>Read-only Memory</w:t>
            </w:r>
          </w:p>
        </w:tc>
        <w:tc>
          <w:tcPr>
            <w:tcW w:w="1906" w:type="pct"/>
          </w:tcPr>
          <w:p w14:paraId="15123BCF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只读存储器</w:t>
            </w:r>
          </w:p>
        </w:tc>
      </w:tr>
      <w:tr w:rsidR="00304CE9" w14:paraId="1EF90221" w14:textId="77777777" w:rsidTr="00304CE9">
        <w:tc>
          <w:tcPr>
            <w:tcW w:w="749" w:type="pct"/>
          </w:tcPr>
          <w:p w14:paraId="7F73EFC8" w14:textId="77777777" w:rsidR="00304CE9" w:rsidRDefault="004D5CE0" w:rsidP="007F6E5D">
            <w:pPr>
              <w:pStyle w:val="TableText"/>
            </w:pPr>
            <w:r>
              <w:t>SDIO</w:t>
            </w:r>
          </w:p>
        </w:tc>
        <w:tc>
          <w:tcPr>
            <w:tcW w:w="2345" w:type="pct"/>
          </w:tcPr>
          <w:p w14:paraId="1DC2BD06" w14:textId="77777777" w:rsidR="00304CE9" w:rsidRDefault="004D5CE0" w:rsidP="007F6E5D">
            <w:pPr>
              <w:pStyle w:val="TableText"/>
            </w:pPr>
            <w:r>
              <w:t>Secure Digital Input Output</w:t>
            </w:r>
          </w:p>
        </w:tc>
        <w:tc>
          <w:tcPr>
            <w:tcW w:w="1906" w:type="pct"/>
          </w:tcPr>
          <w:p w14:paraId="52DA624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安全数字输入输出</w:t>
            </w:r>
          </w:p>
        </w:tc>
      </w:tr>
      <w:tr w:rsidR="00304CE9" w14:paraId="2921550E" w14:textId="77777777" w:rsidTr="00304CE9">
        <w:tc>
          <w:tcPr>
            <w:tcW w:w="749" w:type="pct"/>
          </w:tcPr>
          <w:p w14:paraId="51D378A4" w14:textId="77777777" w:rsidR="00304CE9" w:rsidRDefault="004D5CE0" w:rsidP="007F6E5D">
            <w:pPr>
              <w:pStyle w:val="TableText"/>
            </w:pPr>
            <w:r>
              <w:t>SPI</w:t>
            </w:r>
          </w:p>
        </w:tc>
        <w:tc>
          <w:tcPr>
            <w:tcW w:w="2345" w:type="pct"/>
          </w:tcPr>
          <w:p w14:paraId="38C7FE73" w14:textId="77777777" w:rsidR="00304CE9" w:rsidRDefault="004D5CE0" w:rsidP="007F6E5D">
            <w:pPr>
              <w:pStyle w:val="TableText"/>
            </w:pPr>
            <w:r>
              <w:t>Serial Peripheral Interface</w:t>
            </w:r>
          </w:p>
        </w:tc>
        <w:tc>
          <w:tcPr>
            <w:tcW w:w="1906" w:type="pct"/>
          </w:tcPr>
          <w:p w14:paraId="6B79579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串行外设接口</w:t>
            </w:r>
          </w:p>
        </w:tc>
      </w:tr>
      <w:tr w:rsidR="00304CE9" w14:paraId="19D57126" w14:textId="77777777" w:rsidTr="00304CE9">
        <w:tc>
          <w:tcPr>
            <w:tcW w:w="749" w:type="pct"/>
          </w:tcPr>
          <w:p w14:paraId="7EC8CBD4" w14:textId="77777777" w:rsidR="00304CE9" w:rsidRDefault="004D5CE0" w:rsidP="007F6E5D">
            <w:pPr>
              <w:pStyle w:val="TableText"/>
            </w:pPr>
            <w:r>
              <w:t>TDD</w:t>
            </w:r>
          </w:p>
        </w:tc>
        <w:tc>
          <w:tcPr>
            <w:tcW w:w="2345" w:type="pct"/>
          </w:tcPr>
          <w:p w14:paraId="78408ABC" w14:textId="77777777" w:rsidR="00304CE9" w:rsidRDefault="004D5CE0" w:rsidP="007F6E5D">
            <w:pPr>
              <w:pStyle w:val="TableText"/>
            </w:pPr>
            <w:r>
              <w:t>Time Division Duplex</w:t>
            </w:r>
          </w:p>
        </w:tc>
        <w:tc>
          <w:tcPr>
            <w:tcW w:w="1906" w:type="pct"/>
          </w:tcPr>
          <w:p w14:paraId="5F173EE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时分双工</w:t>
            </w:r>
          </w:p>
        </w:tc>
      </w:tr>
      <w:tr w:rsidR="00304CE9" w14:paraId="12201C56" w14:textId="77777777" w:rsidTr="00304CE9">
        <w:tc>
          <w:tcPr>
            <w:tcW w:w="749" w:type="pct"/>
          </w:tcPr>
          <w:p w14:paraId="2C6285FD" w14:textId="77777777" w:rsidR="00304CE9" w:rsidRDefault="004D5CE0" w:rsidP="007F6E5D">
            <w:pPr>
              <w:pStyle w:val="TableText"/>
            </w:pPr>
            <w:r>
              <w:t>UART</w:t>
            </w:r>
          </w:p>
        </w:tc>
        <w:tc>
          <w:tcPr>
            <w:tcW w:w="2345" w:type="pct"/>
          </w:tcPr>
          <w:p w14:paraId="5ABB03D0" w14:textId="77777777" w:rsidR="00304CE9" w:rsidRDefault="004D5CE0" w:rsidP="002F7D58">
            <w:pPr>
              <w:pStyle w:val="TableText"/>
              <w:jc w:val="left"/>
            </w:pPr>
            <w:r>
              <w:t>Universal</w:t>
            </w:r>
            <w:r>
              <w:rPr>
                <w:rFonts w:hint="eastAsia"/>
              </w:rPr>
              <w:t xml:space="preserve"> A</w:t>
            </w:r>
            <w:r>
              <w:t>synchronous</w:t>
            </w:r>
            <w:r>
              <w:rPr>
                <w:rFonts w:hint="eastAsia"/>
              </w:rPr>
              <w:t xml:space="preserve"> R</w:t>
            </w:r>
            <w:r>
              <w:t>eceiver-</w:t>
            </w:r>
            <w:r>
              <w:rPr>
                <w:rFonts w:hint="eastAsia"/>
              </w:rPr>
              <w:t>T</w:t>
            </w:r>
            <w:r>
              <w:t>ransmitter</w:t>
            </w:r>
          </w:p>
        </w:tc>
        <w:tc>
          <w:tcPr>
            <w:tcW w:w="1906" w:type="pct"/>
          </w:tcPr>
          <w:p w14:paraId="538E38A6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通用异步接收</w:t>
            </w:r>
            <w:r>
              <w:t>/</w:t>
            </w:r>
            <w:r>
              <w:rPr>
                <w:rFonts w:hint="eastAsia"/>
              </w:rPr>
              <w:t>发送器</w:t>
            </w:r>
          </w:p>
        </w:tc>
      </w:tr>
      <w:tr w:rsidR="00304CE9" w14:paraId="28654BF6" w14:textId="77777777" w:rsidTr="00304CE9">
        <w:tc>
          <w:tcPr>
            <w:tcW w:w="749" w:type="pct"/>
          </w:tcPr>
          <w:p w14:paraId="74EBD586" w14:textId="77777777" w:rsidR="00304CE9" w:rsidRDefault="004D5CE0" w:rsidP="007F6E5D">
            <w:pPr>
              <w:pStyle w:val="TableText"/>
            </w:pPr>
            <w:r>
              <w:t>UL</w:t>
            </w:r>
          </w:p>
        </w:tc>
        <w:tc>
          <w:tcPr>
            <w:tcW w:w="2345" w:type="pct"/>
          </w:tcPr>
          <w:p w14:paraId="166B5E0F" w14:textId="77777777" w:rsidR="00304CE9" w:rsidRDefault="004D5CE0" w:rsidP="007F6E5D">
            <w:pPr>
              <w:pStyle w:val="TableText"/>
            </w:pPr>
            <w:r>
              <w:t>Uplink</w:t>
            </w:r>
          </w:p>
        </w:tc>
        <w:tc>
          <w:tcPr>
            <w:tcW w:w="1906" w:type="pct"/>
          </w:tcPr>
          <w:p w14:paraId="300419F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上行</w:t>
            </w:r>
          </w:p>
        </w:tc>
      </w:tr>
      <w:tr w:rsidR="00304CE9" w14:paraId="6722BD1A" w14:textId="77777777" w:rsidTr="00304CE9">
        <w:tc>
          <w:tcPr>
            <w:tcW w:w="749" w:type="pct"/>
          </w:tcPr>
          <w:p w14:paraId="511FE26D" w14:textId="77777777" w:rsidR="00304CE9" w:rsidRDefault="004D5CE0" w:rsidP="007F6E5D">
            <w:pPr>
              <w:pStyle w:val="TableText"/>
            </w:pPr>
            <w:r>
              <w:t>USB</w:t>
            </w:r>
          </w:p>
        </w:tc>
        <w:tc>
          <w:tcPr>
            <w:tcW w:w="2345" w:type="pct"/>
          </w:tcPr>
          <w:p w14:paraId="4F3E4311" w14:textId="77777777" w:rsidR="00304CE9" w:rsidRDefault="004D5CE0" w:rsidP="007F6E5D">
            <w:pPr>
              <w:pStyle w:val="TableText"/>
            </w:pPr>
            <w:r>
              <w:t>Universal Serial Bus</w:t>
            </w:r>
          </w:p>
        </w:tc>
        <w:tc>
          <w:tcPr>
            <w:tcW w:w="1906" w:type="pct"/>
          </w:tcPr>
          <w:p w14:paraId="229FCA5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通用串行总线</w:t>
            </w:r>
          </w:p>
        </w:tc>
      </w:tr>
      <w:tr w:rsidR="00304CE9" w14:paraId="0DDF670F" w14:textId="77777777" w:rsidTr="00304CE9">
        <w:tc>
          <w:tcPr>
            <w:tcW w:w="749" w:type="pct"/>
          </w:tcPr>
          <w:p w14:paraId="3ABD898E" w14:textId="77777777" w:rsidR="00304CE9" w:rsidRDefault="004D5CE0" w:rsidP="007F6E5D">
            <w:pPr>
              <w:pStyle w:val="TableText"/>
            </w:pPr>
            <w:r>
              <w:t>USIM</w:t>
            </w:r>
          </w:p>
        </w:tc>
        <w:tc>
          <w:tcPr>
            <w:tcW w:w="2345" w:type="pct"/>
          </w:tcPr>
          <w:p w14:paraId="1452D0C6" w14:textId="77777777" w:rsidR="00304CE9" w:rsidRDefault="004D5CE0" w:rsidP="007F6E5D">
            <w:pPr>
              <w:pStyle w:val="TableText"/>
            </w:pPr>
            <w:r>
              <w:t>Universal Subscriber Identity Module</w:t>
            </w:r>
          </w:p>
        </w:tc>
        <w:tc>
          <w:tcPr>
            <w:tcW w:w="1906" w:type="pct"/>
          </w:tcPr>
          <w:p w14:paraId="481FFAA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全球用户识别卡</w:t>
            </w:r>
          </w:p>
        </w:tc>
      </w:tr>
      <w:tr w:rsidR="00304CE9" w14:paraId="23582C41" w14:textId="77777777" w:rsidTr="00304CE9">
        <w:tc>
          <w:tcPr>
            <w:tcW w:w="749" w:type="pct"/>
          </w:tcPr>
          <w:p w14:paraId="4E815921" w14:textId="77777777" w:rsidR="00304CE9" w:rsidRDefault="004D5CE0" w:rsidP="007F6E5D">
            <w:pPr>
              <w:pStyle w:val="TableText"/>
            </w:pPr>
            <w:r>
              <w:t>VBAT</w:t>
            </w:r>
          </w:p>
        </w:tc>
        <w:tc>
          <w:tcPr>
            <w:tcW w:w="2345" w:type="pct"/>
          </w:tcPr>
          <w:p w14:paraId="5345270C" w14:textId="77777777" w:rsidR="00304CE9" w:rsidRDefault="004D5CE0" w:rsidP="007F6E5D">
            <w:pPr>
              <w:pStyle w:val="TableText"/>
            </w:pPr>
            <w:r>
              <w:t>Battery Voltage</w:t>
            </w:r>
          </w:p>
        </w:tc>
        <w:tc>
          <w:tcPr>
            <w:tcW w:w="1906" w:type="pct"/>
          </w:tcPr>
          <w:p w14:paraId="1EF7CBF5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电池电压</w:t>
            </w:r>
          </w:p>
        </w:tc>
      </w:tr>
      <w:tr w:rsidR="00304CE9" w14:paraId="5E1DC9D8" w14:textId="77777777" w:rsidTr="00304CE9">
        <w:tc>
          <w:tcPr>
            <w:tcW w:w="749" w:type="pct"/>
          </w:tcPr>
          <w:p w14:paraId="08A68093" w14:textId="77777777" w:rsidR="00304CE9" w:rsidRDefault="004D5CE0" w:rsidP="007F6E5D">
            <w:pPr>
              <w:pStyle w:val="TableText"/>
            </w:pPr>
            <w:proofErr w:type="spellStart"/>
            <w:r>
              <w:t>WiFi</w:t>
            </w:r>
            <w:proofErr w:type="spellEnd"/>
          </w:p>
        </w:tc>
        <w:tc>
          <w:tcPr>
            <w:tcW w:w="2345" w:type="pct"/>
          </w:tcPr>
          <w:p w14:paraId="769F3B66" w14:textId="77777777" w:rsidR="00304CE9" w:rsidRDefault="004D5CE0" w:rsidP="007F6E5D">
            <w:pPr>
              <w:pStyle w:val="TableText"/>
            </w:pPr>
            <w:r>
              <w:t>Wireless Fidelity</w:t>
            </w:r>
          </w:p>
        </w:tc>
        <w:tc>
          <w:tcPr>
            <w:tcW w:w="1906" w:type="pct"/>
          </w:tcPr>
          <w:p w14:paraId="55B6BA81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无线保真</w:t>
            </w:r>
          </w:p>
        </w:tc>
      </w:tr>
      <w:tr w:rsidR="00304CE9" w14:paraId="684DB0AB" w14:textId="77777777" w:rsidTr="00304CE9">
        <w:tc>
          <w:tcPr>
            <w:tcW w:w="749" w:type="pct"/>
          </w:tcPr>
          <w:p w14:paraId="37D53B49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WCDMA</w:t>
            </w:r>
          </w:p>
        </w:tc>
        <w:tc>
          <w:tcPr>
            <w:tcW w:w="2345" w:type="pct"/>
          </w:tcPr>
          <w:p w14:paraId="0A5034DE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Wide-band Code Division Multiple Access</w:t>
            </w:r>
          </w:p>
        </w:tc>
        <w:tc>
          <w:tcPr>
            <w:tcW w:w="1906" w:type="pct"/>
          </w:tcPr>
          <w:p w14:paraId="4208D7DA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宽带码分多址</w:t>
            </w:r>
          </w:p>
        </w:tc>
      </w:tr>
      <w:tr w:rsidR="00304CE9" w14:paraId="203258F7" w14:textId="77777777" w:rsidTr="00304CE9">
        <w:tc>
          <w:tcPr>
            <w:tcW w:w="749" w:type="pct"/>
          </w:tcPr>
          <w:p w14:paraId="077F6E3C" w14:textId="77777777" w:rsidR="00304CE9" w:rsidRDefault="004D5CE0" w:rsidP="007F6E5D">
            <w:pPr>
              <w:pStyle w:val="TableText"/>
            </w:pPr>
            <w:r>
              <w:t>WLAN</w:t>
            </w:r>
          </w:p>
        </w:tc>
        <w:tc>
          <w:tcPr>
            <w:tcW w:w="2345" w:type="pct"/>
          </w:tcPr>
          <w:p w14:paraId="3EB4ACAB" w14:textId="77777777" w:rsidR="00304CE9" w:rsidRDefault="004D5CE0" w:rsidP="007F6E5D">
            <w:pPr>
              <w:pStyle w:val="TableText"/>
            </w:pPr>
            <w:r>
              <w:t>Wireless Local Area Network</w:t>
            </w:r>
          </w:p>
        </w:tc>
        <w:tc>
          <w:tcPr>
            <w:tcW w:w="1906" w:type="pct"/>
          </w:tcPr>
          <w:p w14:paraId="3450F0CB" w14:textId="77777777" w:rsidR="00304CE9" w:rsidRDefault="004D5CE0" w:rsidP="007F6E5D">
            <w:pPr>
              <w:pStyle w:val="TableText"/>
            </w:pPr>
            <w:r>
              <w:rPr>
                <w:rFonts w:hint="eastAsia"/>
              </w:rPr>
              <w:t>无线局域网</w:t>
            </w:r>
          </w:p>
        </w:tc>
      </w:tr>
    </w:tbl>
    <w:p w14:paraId="468BBE91" w14:textId="510BB028" w:rsidR="00304CE9" w:rsidRDefault="00304CE9">
      <w:pPr>
        <w:pStyle w:val="afc"/>
        <w:ind w:firstLineChars="0" w:firstLine="0"/>
      </w:pPr>
    </w:p>
    <w:sectPr w:rsidR="00304CE9">
      <w:headerReference w:type="default" r:id="rId104"/>
      <w:pgSz w:w="11906" w:h="16838"/>
      <w:pgMar w:top="1418" w:right="1247" w:bottom="1418" w:left="1247" w:header="510" w:footer="397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FA868" w14:textId="77777777" w:rsidR="00CD3511" w:rsidRDefault="00CD3511">
      <w:pPr>
        <w:spacing w:line="240" w:lineRule="auto"/>
      </w:pPr>
      <w:r>
        <w:separator/>
      </w:r>
    </w:p>
  </w:endnote>
  <w:endnote w:type="continuationSeparator" w:id="0">
    <w:p w14:paraId="333321AC" w14:textId="77777777" w:rsidR="00CD3511" w:rsidRDefault="00CD35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Arial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BE1B5" w14:textId="77777777" w:rsidR="00196301" w:rsidRDefault="00196301">
    <w:pPr>
      <w:pStyle w:val="affa"/>
    </w:pPr>
    <w:r>
      <w:rPr>
        <w:noProof/>
        <w:lang w:val="en-US" w:eastAsia="zh-CN"/>
      </w:rPr>
      <w:drawing>
        <wp:anchor distT="0" distB="0" distL="114300" distR="114300" simplePos="0" relativeHeight="251649024" behindDoc="1" locked="0" layoutInCell="1" allowOverlap="1" wp14:anchorId="37A04C51" wp14:editId="1B9C943F">
          <wp:simplePos x="0" y="0"/>
          <wp:positionH relativeFrom="column">
            <wp:posOffset>779780</wp:posOffset>
          </wp:positionH>
          <wp:positionV relativeFrom="paragraph">
            <wp:posOffset>-4897755</wp:posOffset>
          </wp:positionV>
          <wp:extent cx="5975350" cy="3277235"/>
          <wp:effectExtent l="0" t="0" r="0" b="0"/>
          <wp:wrapNone/>
          <wp:docPr id="42" name="图片 42" descr="封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图片 15" descr="封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75350" cy="32772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top w:val="single" w:sz="2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617"/>
    </w:tblGrid>
    <w:tr w:rsidR="00196301" w14:paraId="48135E89" w14:textId="77777777">
      <w:trPr>
        <w:trHeight w:val="468"/>
      </w:trPr>
      <w:tc>
        <w:tcPr>
          <w:tcW w:w="6804" w:type="dxa"/>
        </w:tcPr>
        <w:p w14:paraId="76AB025B" w14:textId="77777777" w:rsidR="00196301" w:rsidRDefault="00196301">
          <w:pPr>
            <w:pStyle w:val="HeadingLeft"/>
            <w:rPr>
              <w:rFonts w:eastAsia="新宋体"/>
              <w:color w:val="auto"/>
            </w:rPr>
          </w:pPr>
          <w:r>
            <w:rPr>
              <w:rFonts w:eastAsia="新宋体" w:hint="eastAsia"/>
              <w:color w:val="auto"/>
            </w:rPr>
            <w:t>深圳市有方科技股份有限公司版权所有</w:t>
          </w:r>
        </w:p>
      </w:tc>
      <w:tc>
        <w:tcPr>
          <w:tcW w:w="2617" w:type="dxa"/>
        </w:tcPr>
        <w:p w14:paraId="198656F8" w14:textId="77777777" w:rsidR="00196301" w:rsidRDefault="00196301">
          <w:pPr>
            <w:pStyle w:val="Heading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BA14F6">
            <w:rPr>
              <w:noProof/>
            </w:rPr>
            <w:t>vii</w:t>
          </w:r>
          <w:r>
            <w:fldChar w:fldCharType="end"/>
          </w:r>
        </w:p>
        <w:p w14:paraId="51C32FF3" w14:textId="77777777" w:rsidR="00196301" w:rsidRDefault="00196301">
          <w:pPr>
            <w:pStyle w:val="HeadingRight"/>
          </w:pPr>
        </w:p>
      </w:tc>
    </w:tr>
  </w:tbl>
  <w:p w14:paraId="2A1E7EC5" w14:textId="77777777" w:rsidR="00196301" w:rsidRDefault="00196301">
    <w:pPr>
      <w:pStyle w:val="affa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40" w:type="dxa"/>
      <w:tblBorders>
        <w:top w:val="single" w:sz="6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636"/>
    </w:tblGrid>
    <w:tr w:rsidR="00196301" w14:paraId="5FEC63C2" w14:textId="77777777">
      <w:trPr>
        <w:trHeight w:val="468"/>
      </w:trPr>
      <w:tc>
        <w:tcPr>
          <w:tcW w:w="6804" w:type="dxa"/>
        </w:tcPr>
        <w:p w14:paraId="447A044C" w14:textId="77777777" w:rsidR="00196301" w:rsidRDefault="00196301">
          <w:pPr>
            <w:pStyle w:val="HeadingLeft"/>
            <w:rPr>
              <w:rFonts w:eastAsia="Times New Roman"/>
            </w:rPr>
          </w:pPr>
          <w:r>
            <w:rPr>
              <w:rFonts w:hint="eastAsia"/>
            </w:rPr>
            <w:t>深圳市有方科技股份有限公司版权所有</w:t>
          </w:r>
        </w:p>
      </w:tc>
      <w:tc>
        <w:tcPr>
          <w:tcW w:w="2636" w:type="dxa"/>
        </w:tcPr>
        <w:p w14:paraId="1803AC0E" w14:textId="77777777" w:rsidR="00196301" w:rsidRDefault="00196301">
          <w:pPr>
            <w:pStyle w:val="Heading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xciii</w:t>
          </w:r>
          <w:r>
            <w:fldChar w:fldCharType="end"/>
          </w:r>
          <w:bookmarkStart w:id="0" w:name="_Toc164660968"/>
        </w:p>
      </w:tc>
    </w:tr>
    <w:bookmarkEnd w:id="0"/>
  </w:tbl>
  <w:p w14:paraId="0ABBFF0B" w14:textId="77777777" w:rsidR="00196301" w:rsidRDefault="00196301">
    <w:pPr>
      <w:pStyle w:val="affa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top w:val="single" w:sz="2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04"/>
      <w:gridCol w:w="2617"/>
    </w:tblGrid>
    <w:tr w:rsidR="00196301" w14:paraId="4735723C" w14:textId="77777777">
      <w:trPr>
        <w:trHeight w:val="468"/>
      </w:trPr>
      <w:tc>
        <w:tcPr>
          <w:tcW w:w="6804" w:type="dxa"/>
        </w:tcPr>
        <w:p w14:paraId="69B1E89C" w14:textId="77777777" w:rsidR="00196301" w:rsidRDefault="00196301">
          <w:pPr>
            <w:pStyle w:val="HeadingLeft"/>
            <w:rPr>
              <w:rFonts w:eastAsia="新宋体"/>
              <w:color w:val="auto"/>
            </w:rPr>
          </w:pPr>
          <w:r>
            <w:rPr>
              <w:rFonts w:eastAsia="新宋体" w:hint="eastAsia"/>
              <w:color w:val="auto"/>
            </w:rPr>
            <w:t>深圳市有方科技股份有限公司版权所有</w:t>
          </w:r>
        </w:p>
      </w:tc>
      <w:tc>
        <w:tcPr>
          <w:tcW w:w="2617" w:type="dxa"/>
        </w:tcPr>
        <w:p w14:paraId="6935922B" w14:textId="77777777" w:rsidR="00196301" w:rsidRDefault="00196301">
          <w:pPr>
            <w:pStyle w:val="Heading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2229B3">
            <w:rPr>
              <w:noProof/>
            </w:rPr>
            <w:t>18</w:t>
          </w:r>
          <w:r>
            <w:fldChar w:fldCharType="end"/>
          </w:r>
        </w:p>
      </w:tc>
    </w:tr>
  </w:tbl>
  <w:p w14:paraId="686C2FE0" w14:textId="77777777" w:rsidR="00196301" w:rsidRDefault="00196301">
    <w:pPr>
      <w:pStyle w:val="affa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002" w:type="dxa"/>
      <w:tblBorders>
        <w:top w:val="single" w:sz="2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0113"/>
      <w:gridCol w:w="3889"/>
    </w:tblGrid>
    <w:tr w:rsidR="00196301" w14:paraId="5FD97BC2" w14:textId="77777777" w:rsidTr="00CF7C2C">
      <w:trPr>
        <w:trHeight w:val="331"/>
      </w:trPr>
      <w:tc>
        <w:tcPr>
          <w:tcW w:w="10113" w:type="dxa"/>
        </w:tcPr>
        <w:p w14:paraId="747FB3E8" w14:textId="77777777" w:rsidR="00196301" w:rsidRDefault="00196301">
          <w:pPr>
            <w:pStyle w:val="HeadingLeft"/>
            <w:rPr>
              <w:rFonts w:eastAsia="新宋体"/>
              <w:color w:val="auto"/>
            </w:rPr>
          </w:pPr>
          <w:r>
            <w:rPr>
              <w:rFonts w:eastAsia="新宋体" w:hint="eastAsia"/>
              <w:color w:val="auto"/>
            </w:rPr>
            <w:t>深圳市有方科技股份有限公司版权所有</w:t>
          </w:r>
        </w:p>
      </w:tc>
      <w:tc>
        <w:tcPr>
          <w:tcW w:w="3889" w:type="dxa"/>
        </w:tcPr>
        <w:p w14:paraId="6225D140" w14:textId="77777777" w:rsidR="00196301" w:rsidRDefault="00196301">
          <w:pPr>
            <w:pStyle w:val="Heading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BA14F6">
            <w:rPr>
              <w:noProof/>
            </w:rPr>
            <w:t>28</w:t>
          </w:r>
          <w:r>
            <w:fldChar w:fldCharType="end"/>
          </w:r>
        </w:p>
      </w:tc>
    </w:tr>
  </w:tbl>
  <w:p w14:paraId="356DB6D1" w14:textId="77777777" w:rsidR="00196301" w:rsidRDefault="00196301">
    <w:pPr>
      <w:pStyle w:val="affa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34" w:type="dxa"/>
      <w:tblBorders>
        <w:top w:val="single" w:sz="2" w:space="0" w:color="000000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14"/>
      <w:gridCol w:w="2620"/>
    </w:tblGrid>
    <w:tr w:rsidR="00196301" w14:paraId="4C72028E" w14:textId="77777777" w:rsidTr="00CF7C2C">
      <w:trPr>
        <w:trHeight w:val="345"/>
      </w:trPr>
      <w:tc>
        <w:tcPr>
          <w:tcW w:w="6814" w:type="dxa"/>
        </w:tcPr>
        <w:p w14:paraId="46DB0997" w14:textId="77777777" w:rsidR="00196301" w:rsidRDefault="00196301">
          <w:pPr>
            <w:pStyle w:val="HeadingLeft"/>
            <w:rPr>
              <w:rFonts w:eastAsia="新宋体"/>
              <w:color w:val="auto"/>
            </w:rPr>
          </w:pPr>
          <w:r>
            <w:rPr>
              <w:rFonts w:eastAsia="新宋体" w:hint="eastAsia"/>
              <w:color w:val="auto"/>
            </w:rPr>
            <w:t>深圳市有方科技股份有限公司版权所有</w:t>
          </w:r>
        </w:p>
      </w:tc>
      <w:tc>
        <w:tcPr>
          <w:tcW w:w="2620" w:type="dxa"/>
        </w:tcPr>
        <w:p w14:paraId="5C0BD187" w14:textId="77777777" w:rsidR="00196301" w:rsidRDefault="00196301">
          <w:pPr>
            <w:pStyle w:val="Heading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C033FD">
            <w:rPr>
              <w:noProof/>
            </w:rPr>
            <w:t>46</w:t>
          </w:r>
          <w:r>
            <w:fldChar w:fldCharType="end"/>
          </w:r>
        </w:p>
      </w:tc>
    </w:tr>
  </w:tbl>
  <w:p w14:paraId="4CD8EB9C" w14:textId="77777777" w:rsidR="00196301" w:rsidRDefault="00196301">
    <w:pPr>
      <w:pStyle w:val="affa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8F93B" w14:textId="77777777" w:rsidR="00CD3511" w:rsidRDefault="00CD3511">
      <w:pPr>
        <w:spacing w:before="0" w:after="0"/>
      </w:pPr>
      <w:r>
        <w:separator/>
      </w:r>
    </w:p>
  </w:footnote>
  <w:footnote w:type="continuationSeparator" w:id="0">
    <w:p w14:paraId="3C47062C" w14:textId="77777777" w:rsidR="00CD3511" w:rsidRDefault="00CD3511">
      <w:pPr>
        <w:spacing w:before="0" w:after="0"/>
      </w:pPr>
      <w:r>
        <w:continuationSeparator/>
      </w:r>
    </w:p>
  </w:footnote>
  <w:footnote w:id="1">
    <w:p w14:paraId="16C975B9" w14:textId="2C830A5F" w:rsidR="00196301" w:rsidRPr="00C30864" w:rsidRDefault="00196301">
      <w:pPr>
        <w:pStyle w:val="afff5"/>
        <w:rPr>
          <w:lang w:eastAsia="zh-CN"/>
        </w:rPr>
      </w:pPr>
      <w:r>
        <w:rPr>
          <w:rStyle w:val="affffe"/>
        </w:rPr>
        <w:footnoteRef/>
      </w:r>
      <w:r>
        <w:t xml:space="preserve"> </w:t>
      </w:r>
      <w:proofErr w:type="spellStart"/>
      <w:r>
        <w:rPr>
          <w:rFonts w:hint="eastAsia"/>
          <w:lang w:eastAsia="zh-CN"/>
        </w:rPr>
        <w:t>GNSS</w:t>
      </w:r>
      <w:r>
        <w:rPr>
          <w:rFonts w:hint="eastAsia"/>
          <w:lang w:eastAsia="zh-CN"/>
        </w:rPr>
        <w:t>为</w:t>
      </w:r>
      <w:r>
        <w:rPr>
          <w:lang w:eastAsia="zh-CN"/>
        </w:rPr>
        <w:t>可选配置</w:t>
      </w:r>
      <w:proofErr w:type="spellEnd"/>
      <w:r>
        <w:rPr>
          <w:lang w:eastAsia="zh-CN"/>
        </w:rPr>
        <w:t>。</w:t>
      </w:r>
    </w:p>
  </w:footnote>
  <w:footnote w:id="2">
    <w:p w14:paraId="73BF650F" w14:textId="627701F2" w:rsidR="00196301" w:rsidRPr="005570E2" w:rsidRDefault="00196301">
      <w:pPr>
        <w:pStyle w:val="afff5"/>
        <w:rPr>
          <w:lang w:eastAsia="zh-CN"/>
        </w:rPr>
      </w:pPr>
      <w:r>
        <w:rPr>
          <w:rStyle w:val="affffe"/>
        </w:rPr>
        <w:footnoteRef/>
      </w:r>
      <w:r>
        <w:t xml:space="preserve"> </w:t>
      </w:r>
      <w:proofErr w:type="spellStart"/>
      <w:r>
        <w:rPr>
          <w:lang w:eastAsia="zh-CN"/>
        </w:rPr>
        <w:t>ROM</w:t>
      </w:r>
      <w:r>
        <w:rPr>
          <w:rFonts w:hint="eastAsia"/>
          <w:lang w:eastAsia="zh-CN"/>
        </w:rPr>
        <w:t>为</w:t>
      </w:r>
      <w:r>
        <w:rPr>
          <w:lang w:eastAsia="zh-CN"/>
        </w:rPr>
        <w:t>可选配置</w:t>
      </w:r>
      <w:proofErr w:type="spellEnd"/>
      <w:r>
        <w:rPr>
          <w:lang w:eastAsia="zh-CN"/>
        </w:rPr>
        <w:t>。</w:t>
      </w:r>
    </w:p>
  </w:footnote>
  <w:footnote w:id="3">
    <w:p w14:paraId="5A77B1BA" w14:textId="29D1D07D" w:rsidR="00196301" w:rsidRPr="00FB17E8" w:rsidRDefault="00196301" w:rsidP="00A27959">
      <w:pPr>
        <w:pStyle w:val="CAUTIONText"/>
        <w:spacing w:before="120" w:after="120"/>
        <w:ind w:firstLineChars="0" w:firstLine="0"/>
      </w:pPr>
      <w:r>
        <w:t>扩展工作温度</w:t>
      </w:r>
      <w:r>
        <w:rPr>
          <w:rStyle w:val="affffe"/>
        </w:rPr>
        <w:footnoteRef/>
      </w:r>
      <w:r>
        <w:rPr>
          <w:rFonts w:hint="eastAsia"/>
        </w:rPr>
        <w:t>：模组的射频指标可能会恶化，超出</w:t>
      </w:r>
      <w:r>
        <w:rPr>
          <w:rFonts w:hint="eastAsia"/>
        </w:rPr>
        <w:t>3GPP</w:t>
      </w:r>
      <w:r>
        <w:rPr>
          <w:rFonts w:hint="eastAsia"/>
        </w:rPr>
        <w:t>规范要求，</w:t>
      </w:r>
      <w:proofErr w:type="gramStart"/>
      <w:r>
        <w:rPr>
          <w:rFonts w:hint="eastAsia"/>
        </w:rPr>
        <w:t>但对模组</w:t>
      </w:r>
      <w:proofErr w:type="gramEnd"/>
      <w:r>
        <w:rPr>
          <w:rFonts w:hint="eastAsia"/>
        </w:rPr>
        <w:t>的正常使用不会造成较大的影响，温度恢复后射频指标可恢复满足</w:t>
      </w:r>
      <w:r>
        <w:rPr>
          <w:rFonts w:hint="eastAsia"/>
        </w:rPr>
        <w:t>3GPP</w:t>
      </w:r>
      <w:r>
        <w:rPr>
          <w:rFonts w:hint="eastAsia"/>
        </w:rPr>
        <w:t>标准。</w:t>
      </w:r>
    </w:p>
  </w:footnote>
  <w:footnote w:id="4">
    <w:p w14:paraId="1A4AC8CB" w14:textId="1AC2BDF2" w:rsidR="00196301" w:rsidRPr="00FB17E8" w:rsidRDefault="00196301" w:rsidP="001068E1">
      <w:pPr>
        <w:pStyle w:val="CAUTIONText"/>
        <w:spacing w:before="120" w:after="120"/>
        <w:ind w:firstLineChars="0" w:firstLine="0"/>
      </w:pPr>
      <w:r w:rsidRPr="00D16D52">
        <w:rPr>
          <w:rFonts w:hint="eastAsia"/>
        </w:rPr>
        <w:t>休眠模式</w:t>
      </w:r>
      <w:r>
        <w:rPr>
          <w:rStyle w:val="affffe"/>
        </w:rPr>
        <w:footnoteRef/>
      </w:r>
      <w:r>
        <w:rPr>
          <w:rFonts w:hint="eastAsia"/>
        </w:rPr>
        <w:t>：</w:t>
      </w:r>
      <w:r w:rsidRPr="006068F9">
        <w:rPr>
          <w:rFonts w:hint="eastAsia"/>
        </w:rPr>
        <w:t>指模组进入低功耗状态，在该</w:t>
      </w:r>
      <w:proofErr w:type="gramStart"/>
      <w:r w:rsidRPr="006068F9">
        <w:rPr>
          <w:rFonts w:hint="eastAsia"/>
        </w:rPr>
        <w:t>状态下模组</w:t>
      </w:r>
      <w:proofErr w:type="gramEnd"/>
      <w:r w:rsidRPr="006068F9">
        <w:rPr>
          <w:rFonts w:hint="eastAsia"/>
        </w:rPr>
        <w:t>的外设接口处于关闭状态，但射频功能正常，有来电或短信时会退出休眠模式，当来电和语音结束后则会重新进入休眠模式。</w:t>
      </w:r>
    </w:p>
  </w:footnote>
  <w:footnote w:id="5">
    <w:p w14:paraId="24B6CA09" w14:textId="2732A05B" w:rsidR="00196301" w:rsidRDefault="00196301" w:rsidP="001068E1">
      <w:pPr>
        <w:pStyle w:val="afff5"/>
        <w:rPr>
          <w:lang w:eastAsia="zh-CN"/>
        </w:rPr>
      </w:pPr>
      <w:r w:rsidRPr="006068F9">
        <w:rPr>
          <w:rFonts w:eastAsia="楷体_GB2312" w:hint="eastAsia"/>
          <w:iCs/>
          <w:lang w:val="en-US" w:eastAsia="zh-CN"/>
        </w:rPr>
        <w:t>待机模式</w:t>
      </w:r>
      <w:r w:rsidRPr="00DE1E77">
        <w:rPr>
          <w:rStyle w:val="affffe"/>
          <w:rFonts w:eastAsia="楷体_GB2312"/>
          <w:iCs/>
          <w:lang w:val="en-US" w:eastAsia="zh-CN"/>
        </w:rPr>
        <w:footnoteRef/>
      </w:r>
      <w:r w:rsidRPr="006068F9">
        <w:rPr>
          <w:rFonts w:eastAsia="楷体_GB2312" w:hint="eastAsia"/>
          <w:iCs/>
          <w:lang w:val="en-US" w:eastAsia="zh-CN"/>
        </w:rPr>
        <w:t>：</w:t>
      </w:r>
      <w:r w:rsidRPr="00FF2744">
        <w:rPr>
          <w:rFonts w:eastAsia="楷体_GB2312" w:hint="eastAsia"/>
          <w:iCs/>
          <w:lang w:val="en-US" w:eastAsia="zh-CN"/>
        </w:rPr>
        <w:t>指</w:t>
      </w:r>
      <w:ins w:id="27" w:author="李慧翔" w:date="2023-06-28T10:27:00Z">
        <w:r w:rsidR="0046641A">
          <w:rPr>
            <w:rFonts w:eastAsia="楷体_GB2312" w:hint="eastAsia"/>
            <w:iCs/>
            <w:lang w:val="en-US" w:eastAsia="zh-CN"/>
          </w:rPr>
          <w:t>模组</w:t>
        </w:r>
      </w:ins>
      <w:del w:id="28" w:author="李慧翔" w:date="2023-06-28T10:27:00Z">
        <w:r w:rsidRPr="00FF2744" w:rsidDel="0046641A">
          <w:rPr>
            <w:rFonts w:eastAsia="楷体_GB2312" w:hint="eastAsia"/>
            <w:iCs/>
            <w:lang w:val="en-US" w:eastAsia="zh-CN"/>
          </w:rPr>
          <w:delText>模块</w:delText>
        </w:r>
      </w:del>
      <w:r w:rsidRPr="00FF2744">
        <w:rPr>
          <w:rFonts w:eastAsia="楷体_GB2312" w:hint="eastAsia"/>
          <w:iCs/>
          <w:lang w:val="en-US" w:eastAsia="zh-CN"/>
        </w:rPr>
        <w:t>正常工作状态下，无数据业务时的状态。</w:t>
      </w:r>
    </w:p>
  </w:footnote>
  <w:footnote w:id="6">
    <w:p w14:paraId="64C6A59E" w14:textId="3B81FB46" w:rsidR="00196301" w:rsidRDefault="00196301" w:rsidP="00DE1E77">
      <w:pPr>
        <w:pStyle w:val="afff5"/>
      </w:pPr>
      <w:r w:rsidRPr="006068F9">
        <w:rPr>
          <w:rFonts w:eastAsia="楷体_GB2312" w:hint="eastAsia"/>
          <w:iCs/>
        </w:rPr>
        <w:t>工作模式</w:t>
      </w:r>
      <w:r w:rsidRPr="00DE1E77">
        <w:rPr>
          <w:rStyle w:val="affffe"/>
          <w:rFonts w:eastAsia="楷体_GB2312"/>
          <w:iCs/>
          <w:snapToGrid w:val="0"/>
        </w:rPr>
        <w:footnoteRef/>
      </w:r>
      <w:r w:rsidRPr="006068F9">
        <w:rPr>
          <w:rFonts w:eastAsia="楷体_GB2312"/>
          <w:iCs/>
        </w:rPr>
        <w:t xml:space="preserve"> </w:t>
      </w:r>
      <w:r>
        <w:rPr>
          <w:rFonts w:eastAsia="楷体_GB2312" w:hint="eastAsia"/>
          <w:iCs/>
        </w:rPr>
        <w:t>：</w:t>
      </w:r>
      <w:proofErr w:type="spellStart"/>
      <w:r w:rsidRPr="006068F9">
        <w:rPr>
          <w:rFonts w:eastAsia="楷体_GB2312" w:hint="eastAsia"/>
          <w:iCs/>
        </w:rPr>
        <w:t>指模组在有数据通信时的工作电流，仅举例</w:t>
      </w:r>
      <w:r w:rsidRPr="006068F9">
        <w:rPr>
          <w:rFonts w:eastAsia="楷体_GB2312" w:hint="eastAsia"/>
          <w:iCs/>
        </w:rPr>
        <w:t>LTE</w:t>
      </w:r>
      <w:r>
        <w:rPr>
          <w:rFonts w:eastAsia="楷体_GB2312" w:hint="eastAsia"/>
          <w:iCs/>
        </w:rPr>
        <w:t>模式下的</w:t>
      </w:r>
      <w:r>
        <w:rPr>
          <w:rFonts w:eastAsia="楷体_GB2312" w:hint="eastAsia"/>
          <w:iCs/>
          <w:lang w:eastAsia="zh-CN"/>
        </w:rPr>
        <w:t>平均</w:t>
      </w:r>
      <w:r>
        <w:rPr>
          <w:rFonts w:eastAsia="楷体_GB2312" w:hint="eastAsia"/>
          <w:iCs/>
        </w:rPr>
        <w:t>电流大小</w:t>
      </w:r>
      <w:proofErr w:type="spellEnd"/>
      <w:r>
        <w:rPr>
          <w:rFonts w:eastAsia="楷体_GB2312" w:hint="eastAsia"/>
          <w:iCs/>
        </w:rPr>
        <w:t>。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90B5E" w14:textId="77777777" w:rsidR="00196301" w:rsidRDefault="00000000">
    <w:pPr>
      <w:pStyle w:val="affd"/>
    </w:pPr>
    <w:r>
      <w:pict w14:anchorId="01066EA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96975626" o:spid="_x0000_s3074" type="#_x0000_t136" style="position:absolute;left:0;text-align:left;margin-left:0;margin-top:0;width:589.8pt;height:73.7pt;rotation:315;z-index:-251662336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3B9244F3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5CE677E9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4A445D2F" wp14:editId="3BB7A466">
                <wp:extent cx="1684655" cy="251460"/>
                <wp:effectExtent l="0" t="0" r="0" b="0"/>
                <wp:docPr id="63" name="图片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图片 6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1093143E" w14:textId="7D876F36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82032393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96400745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757C45E4" w14:textId="7B33F89E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1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安全建议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756BE156" w14:textId="77777777" w:rsidR="00196301" w:rsidRDefault="00000000">
    <w:pPr>
      <w:pStyle w:val="HeadingRight"/>
    </w:pPr>
    <w:r>
      <w:pict w14:anchorId="0F2AAC1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2" type="#_x0000_t136" style="position:absolute;left:0;text-align:left;margin-left:0;margin-top:0;width:589.8pt;height:73.7pt;rotation:315;z-index:251661312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1D3F8751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7FE033D8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7319537C" wp14:editId="2DA4A76C">
                <wp:extent cx="1684655" cy="251460"/>
                <wp:effectExtent l="0" t="0" r="0" b="0"/>
                <wp:docPr id="7191" name="图片 7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5731D63C" w14:textId="77777777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-1764758886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1949776980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2DF4A3E0" w14:textId="14A0BE6B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1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安全建议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2936F815" w14:textId="77777777" w:rsidR="00196301" w:rsidRDefault="00000000">
    <w:pPr>
      <w:pStyle w:val="HeadingRight"/>
    </w:pPr>
    <w:r>
      <w:pict w14:anchorId="20B798F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3" type="#_x0000_t136" style="position:absolute;left:0;text-align:left;margin-left:0;margin-top:0;width:589.8pt;height:73.7pt;rotation:315;z-index:251662336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CC3D0" w14:textId="77777777" w:rsidR="00196301" w:rsidRDefault="00196301">
    <w:pPr>
      <w:pStyle w:val="affd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0D6B015B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4E9B04F2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7319537C" wp14:editId="2DA4A76C">
                <wp:extent cx="1684655" cy="251460"/>
                <wp:effectExtent l="0" t="0" r="0" b="0"/>
                <wp:docPr id="7192" name="图片 7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2C199D72" w14:textId="2DBEE5A0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-621143777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33982831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6DB9D69C" w14:textId="2B19D773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3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参考标准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5D1FBC13" w14:textId="77777777" w:rsidR="00196301" w:rsidRDefault="00000000">
    <w:pPr>
      <w:pStyle w:val="HeadingRight"/>
    </w:pPr>
    <w:r>
      <w:pict w14:anchorId="20B798F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91" type="#_x0000_t136" style="position:absolute;left:0;text-align:left;margin-left:0;margin-top:0;width:589.8pt;height:73.7pt;rotation:315;z-index:251663360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6CFFB" w14:textId="77777777" w:rsidR="00196301" w:rsidRDefault="00196301">
    <w:pPr>
      <w:pStyle w:val="affd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3987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6859"/>
      <w:gridCol w:w="7128"/>
    </w:tblGrid>
    <w:tr w:rsidR="00196301" w14:paraId="34B87E6B" w14:textId="77777777" w:rsidTr="00CF7C2C">
      <w:trPr>
        <w:trHeight w:val="336"/>
      </w:trPr>
      <w:tc>
        <w:tcPr>
          <w:tcW w:w="6859" w:type="dxa"/>
          <w:tcMar>
            <w:left w:w="0" w:type="dxa"/>
            <w:right w:w="0" w:type="dxa"/>
          </w:tcMar>
          <w:vAlign w:val="bottom"/>
        </w:tcPr>
        <w:p w14:paraId="221F9DE0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5B1E73C3" wp14:editId="3A4BD99B">
                <wp:extent cx="1684655" cy="251460"/>
                <wp:effectExtent l="0" t="0" r="0" b="0"/>
                <wp:docPr id="7193" name="图片 7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28" w:type="dxa"/>
          <w:vAlign w:val="bottom"/>
        </w:tcPr>
        <w:p w14:paraId="31F8593E" w14:textId="57AD2FFB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2076161171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71380623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1F846236" w14:textId="4143380D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4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模组管脚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24D6AFAE" w14:textId="77777777" w:rsidR="00196301" w:rsidRDefault="00000000">
    <w:pPr>
      <w:pStyle w:val="HeadingRight"/>
    </w:pPr>
    <w:r>
      <w:pict w14:anchorId="4AF55AA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7" type="#_x0000_t136" style="position:absolute;left:0;text-align:left;margin-left:0;margin-top:0;width:589.8pt;height:73.7pt;rotation:315;z-index:251667456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49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34"/>
      <w:gridCol w:w="4815"/>
    </w:tblGrid>
    <w:tr w:rsidR="00196301" w14:paraId="73486F92" w14:textId="77777777" w:rsidTr="00CF7C2C">
      <w:trPr>
        <w:trHeight w:val="299"/>
      </w:trPr>
      <w:tc>
        <w:tcPr>
          <w:tcW w:w="4634" w:type="dxa"/>
          <w:tcMar>
            <w:left w:w="0" w:type="dxa"/>
            <w:right w:w="0" w:type="dxa"/>
          </w:tcMar>
          <w:vAlign w:val="bottom"/>
        </w:tcPr>
        <w:p w14:paraId="2766D415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4560F58C" wp14:editId="33B8DC98">
                <wp:extent cx="1684655" cy="251460"/>
                <wp:effectExtent l="0" t="0" r="0" b="0"/>
                <wp:docPr id="7194" name="图片 7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15" w:type="dxa"/>
          <w:vAlign w:val="bottom"/>
        </w:tcPr>
        <w:p w14:paraId="2EE2FB9A" w14:textId="77777777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641701330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320656237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54DB11D8" w14:textId="24D9EFE1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4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模组管脚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3CED27A7" w14:textId="77777777" w:rsidR="00196301" w:rsidRDefault="00000000">
    <w:pPr>
      <w:pStyle w:val="HeadingRight"/>
    </w:pPr>
    <w:r>
      <w:pict w14:anchorId="786AC7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8" type="#_x0000_t136" style="position:absolute;left:0;text-align:left;margin-left:0;margin-top:0;width:589.8pt;height:73.7pt;rotation:315;z-index:251668480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FC601" w14:textId="77777777" w:rsidR="00196301" w:rsidRDefault="00196301">
    <w:pPr>
      <w:pStyle w:val="affd"/>
    </w:pPr>
    <w:r>
      <w:rPr>
        <w:noProof/>
        <w:lang w:val="en-US" w:eastAsia="zh-CN"/>
      </w:rPr>
      <w:drawing>
        <wp:anchor distT="0" distB="0" distL="114300" distR="114300" simplePos="0" relativeHeight="251652096" behindDoc="1" locked="0" layoutInCell="0" allowOverlap="1" wp14:anchorId="3E737D64" wp14:editId="6F9E3A5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29605" cy="1263015"/>
          <wp:effectExtent l="0" t="0" r="4445" b="0"/>
          <wp:wrapNone/>
          <wp:docPr id="7195" name="图片 10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68" name="图片 1032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29605" cy="12630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49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34"/>
      <w:gridCol w:w="4815"/>
    </w:tblGrid>
    <w:tr w:rsidR="00196301" w14:paraId="07618661" w14:textId="77777777" w:rsidTr="00CF7C2C">
      <w:trPr>
        <w:trHeight w:val="299"/>
      </w:trPr>
      <w:tc>
        <w:tcPr>
          <w:tcW w:w="4634" w:type="dxa"/>
          <w:tcMar>
            <w:left w:w="0" w:type="dxa"/>
            <w:right w:w="0" w:type="dxa"/>
          </w:tcMar>
          <w:vAlign w:val="bottom"/>
        </w:tcPr>
        <w:p w14:paraId="658C2755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4560F58C" wp14:editId="33B8DC98">
                <wp:extent cx="1684655" cy="251460"/>
                <wp:effectExtent l="0" t="0" r="0" b="0"/>
                <wp:docPr id="7196" name="图片 7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15" w:type="dxa"/>
          <w:vAlign w:val="bottom"/>
        </w:tcPr>
        <w:p w14:paraId="4CCDE3F6" w14:textId="650F26A8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805429492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176372843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11AF266B" w14:textId="3A615FE8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5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应用接口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436CF0DC" w14:textId="77777777" w:rsidR="00196301" w:rsidRDefault="00000000">
    <w:pPr>
      <w:pStyle w:val="HeadingRight"/>
    </w:pPr>
    <w:r>
      <w:pict w14:anchorId="786AC7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90" type="#_x0000_t136" style="position:absolute;left:0;text-align:left;margin-left:0;margin-top:0;width:589.8pt;height:73.7pt;rotation:315;z-index:251669504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A54E5" w14:textId="77777777" w:rsidR="00196301" w:rsidRDefault="00196301">
    <w:pPr>
      <w:pStyle w:val="affd"/>
    </w:pPr>
    <w:r>
      <w:rPr>
        <w:noProof/>
        <w:lang w:val="en-US" w:eastAsia="zh-CN"/>
      </w:rPr>
      <w:drawing>
        <wp:anchor distT="0" distB="0" distL="114300" distR="114300" simplePos="0" relativeHeight="251651072" behindDoc="1" locked="0" layoutInCell="0" allowOverlap="1" wp14:anchorId="24322E92" wp14:editId="34316BC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29605" cy="1263015"/>
          <wp:effectExtent l="0" t="0" r="4445" b="0"/>
          <wp:wrapNone/>
          <wp:docPr id="7198" name="图片 10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69" name="图片 1033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29605" cy="12630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ADFBD" w14:textId="77777777" w:rsidR="00196301" w:rsidRDefault="00196301">
    <w:pPr>
      <w:pStyle w:val="affd"/>
      <w:jc w:val="right"/>
    </w:pPr>
    <w:r>
      <w:rPr>
        <w:noProof/>
        <w:szCs w:val="10"/>
        <w:lang w:val="en-US" w:eastAsia="zh-CN"/>
      </w:rPr>
      <w:drawing>
        <wp:anchor distT="0" distB="0" distL="114300" distR="114300" simplePos="0" relativeHeight="251650048" behindDoc="1" locked="0" layoutInCell="1" allowOverlap="1" wp14:anchorId="6ECFC62C" wp14:editId="33F26718">
          <wp:simplePos x="0" y="0"/>
          <wp:positionH relativeFrom="column">
            <wp:posOffset>-791845</wp:posOffset>
          </wp:positionH>
          <wp:positionV relativeFrom="paragraph">
            <wp:posOffset>-323215</wp:posOffset>
          </wp:positionV>
          <wp:extent cx="7560310" cy="10699115"/>
          <wp:effectExtent l="0" t="0" r="3175" b="6985"/>
          <wp:wrapNone/>
          <wp:docPr id="39" name="图片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图片 1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9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9360F6E" w14:textId="77777777" w:rsidR="00196301" w:rsidRDefault="00196301">
    <w:pPr>
      <w:pStyle w:val="affd"/>
      <w:jc w:val="right"/>
    </w:pPr>
  </w:p>
  <w:p w14:paraId="69FACA85" w14:textId="77777777" w:rsidR="00196301" w:rsidRDefault="00196301">
    <w:pPr>
      <w:pStyle w:val="affd"/>
      <w:jc w:val="right"/>
    </w:pPr>
  </w:p>
  <w:p w14:paraId="55384F2B" w14:textId="77777777" w:rsidR="00196301" w:rsidRDefault="00196301">
    <w:pPr>
      <w:pStyle w:val="affd"/>
      <w:jc w:val="right"/>
    </w:pPr>
  </w:p>
  <w:p w14:paraId="6C421250" w14:textId="77777777" w:rsidR="00196301" w:rsidRDefault="00196301">
    <w:pPr>
      <w:pStyle w:val="affd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4B2271C0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6DF91401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38E05B69" wp14:editId="121FA416">
                <wp:extent cx="1684655" cy="251460"/>
                <wp:effectExtent l="0" t="0" r="0" b="0"/>
                <wp:docPr id="7201" name="图片 7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078155D0" w14:textId="77777777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-501584639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161981146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07C5D253" w14:textId="09A06684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8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机械特性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0372A40D" w14:textId="77777777" w:rsidR="00196301" w:rsidRDefault="00000000">
    <w:pPr>
      <w:pStyle w:val="HeadingRight"/>
    </w:pPr>
    <w:r>
      <w:pict w14:anchorId="2A53D11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5" type="#_x0000_t136" style="position:absolute;left:0;text-align:left;margin-left:0;margin-top:0;width:589.8pt;height:73.7pt;rotation:315;z-index:251665408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4B80EFCC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54C201D8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38E05B69" wp14:editId="121FA416">
                <wp:extent cx="1684655" cy="251460"/>
                <wp:effectExtent l="0" t="0" r="0" b="0"/>
                <wp:docPr id="7202" name="图片 7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6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31CDA3C5" w14:textId="4BE96F71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-1968497648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24943334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39109069" w14:textId="33BB3171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第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\n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noProof/>
              <w:color w:val="auto"/>
            </w:rPr>
            <w:t xml:space="preserve">9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Arial" w:eastAsia="新宋体" w:hAnsi="Arial" w:hint="eastAsia"/>
              <w:color w:val="auto"/>
            </w:rPr>
            <w:t>章</w:t>
          </w: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STYLEREF  "</w:instrText>
          </w:r>
          <w:r>
            <w:rPr>
              <w:rFonts w:ascii="Arial" w:eastAsia="新宋体" w:hAnsi="Arial"/>
              <w:color w:val="auto"/>
            </w:rPr>
            <w:instrText>标题</w:instrText>
          </w:r>
          <w:r>
            <w:rPr>
              <w:rFonts w:ascii="Arial" w:eastAsia="新宋体" w:hAnsi="Arial"/>
              <w:color w:val="auto"/>
            </w:rPr>
            <w:instrText xml:space="preserve"> 1"  \* MERGEFORMAT </w:instrText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 w:hint="eastAsia"/>
              <w:noProof/>
              <w:color w:val="auto"/>
            </w:rPr>
            <w:t>装配</w:t>
          </w:r>
          <w:r>
            <w:rPr>
              <w:rFonts w:ascii="Arial" w:eastAsia="新宋体" w:hAnsi="Arial"/>
              <w:color w:val="auto"/>
            </w:rPr>
            <w:fldChar w:fldCharType="end"/>
          </w:r>
        </w:p>
      </w:tc>
    </w:tr>
  </w:tbl>
  <w:p w14:paraId="2C7C5547" w14:textId="77777777" w:rsidR="00196301" w:rsidRDefault="00000000">
    <w:pPr>
      <w:pStyle w:val="HeadingRight"/>
    </w:pPr>
    <w:r>
      <w:pict w14:anchorId="2A53D11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9" type="#_x0000_t136" style="position:absolute;left:0;text-align:left;margin-left:0;margin-top:0;width:589.8pt;height:73.7pt;rotation:315;z-index:251666432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357F9AF8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571CF6E7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6700C234" wp14:editId="232729F9">
                <wp:extent cx="1684655" cy="251460"/>
                <wp:effectExtent l="0" t="0" r="0" b="0"/>
                <wp:docPr id="36" name="图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图片 36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0D38E86B" w14:textId="2228544C" w:rsidR="00196301" w:rsidRDefault="00000000">
          <w:pPr>
            <w:pStyle w:val="HeadingLeft"/>
            <w:spacing w:afterLines="10" w:after="24" w:line="240" w:lineRule="atLeast"/>
            <w:ind w:leftChars="-5" w:left="-10" w:rightChars="-51" w:right="-107" w:firstLine="10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1219253311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1060753843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5B3904F2" w14:textId="5395DDB9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新宋体" w:eastAsia="新宋体" w:hAnsi="新宋体"/>
              <w:color w:val="auto"/>
            </w:rPr>
          </w:pPr>
          <w:r>
            <w:rPr>
              <w:rFonts w:ascii="Arial" w:eastAsia="新宋体" w:hAnsi="Arial"/>
              <w:color w:val="auto"/>
            </w:rPr>
            <w:fldChar w:fldCharType="begin"/>
          </w:r>
          <w:r>
            <w:rPr>
              <w:rFonts w:ascii="Arial" w:eastAsia="新宋体" w:hAnsi="Arial"/>
              <w:color w:val="auto"/>
            </w:rPr>
            <w:instrText xml:space="preserve"> REF _Ref92810612 \r \h  \* MERGEFORMAT </w:instrText>
          </w:r>
          <w:r>
            <w:rPr>
              <w:rFonts w:ascii="Arial" w:eastAsia="新宋体" w:hAnsi="Arial"/>
              <w:color w:val="auto"/>
            </w:rPr>
          </w:r>
          <w:r>
            <w:rPr>
              <w:rFonts w:ascii="Arial" w:eastAsia="新宋体" w:hAnsi="Arial"/>
              <w:color w:val="auto"/>
            </w:rPr>
            <w:fldChar w:fldCharType="separate"/>
          </w:r>
          <w:r w:rsidR="000B05C8">
            <w:rPr>
              <w:rFonts w:ascii="Arial" w:eastAsia="新宋体" w:hAnsi="Arial"/>
              <w:color w:val="auto"/>
            </w:rPr>
            <w:t xml:space="preserve">A </w:t>
          </w:r>
          <w:r>
            <w:rPr>
              <w:rFonts w:ascii="Arial" w:eastAsia="新宋体" w:hAnsi="Arial"/>
              <w:color w:val="auto"/>
            </w:rPr>
            <w:fldChar w:fldCharType="end"/>
          </w:r>
          <w:r>
            <w:rPr>
              <w:rFonts w:ascii="新宋体" w:eastAsia="新宋体" w:hAnsi="新宋体"/>
              <w:color w:val="auto"/>
            </w:rPr>
            <w:fldChar w:fldCharType="begin"/>
          </w:r>
          <w:r>
            <w:rPr>
              <w:rFonts w:ascii="新宋体" w:eastAsia="新宋体" w:hAnsi="新宋体"/>
              <w:color w:val="auto"/>
            </w:rPr>
            <w:instrText xml:space="preserve"> REF _Ref92810615 \h  \* MERGEFORMAT </w:instrText>
          </w:r>
          <w:r>
            <w:rPr>
              <w:rFonts w:ascii="新宋体" w:eastAsia="新宋体" w:hAnsi="新宋体"/>
              <w:color w:val="auto"/>
            </w:rPr>
          </w:r>
          <w:r>
            <w:rPr>
              <w:rFonts w:ascii="新宋体" w:eastAsia="新宋体" w:hAnsi="新宋体"/>
              <w:color w:val="auto"/>
            </w:rPr>
            <w:fldChar w:fldCharType="separate"/>
          </w:r>
          <w:r w:rsidR="000B05C8" w:rsidRPr="000B05C8">
            <w:rPr>
              <w:rFonts w:ascii="新宋体" w:eastAsia="新宋体" w:hAnsi="新宋体" w:hint="eastAsia"/>
              <w:color w:val="auto"/>
            </w:rPr>
            <w:t>缩略语</w:t>
          </w:r>
          <w:r>
            <w:rPr>
              <w:rFonts w:ascii="新宋体" w:eastAsia="新宋体" w:hAnsi="新宋体"/>
              <w:color w:val="auto"/>
            </w:rPr>
            <w:fldChar w:fldCharType="end"/>
          </w:r>
        </w:p>
      </w:tc>
    </w:tr>
  </w:tbl>
  <w:p w14:paraId="7B68FAE0" w14:textId="77777777" w:rsidR="00196301" w:rsidRDefault="00000000">
    <w:pPr>
      <w:pStyle w:val="HeadingRight"/>
    </w:pPr>
    <w:r>
      <w:pict w14:anchorId="3081EA3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4" type="#_x0000_t136" style="position:absolute;left:0;text-align:left;margin-left:0;margin-top:0;width:589.8pt;height:73.7pt;rotation:315;z-index:251664384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0129F" w14:textId="77777777" w:rsidR="00196301" w:rsidRDefault="00000000">
    <w:pPr>
      <w:pStyle w:val="affd"/>
      <w:ind w:firstLine="40"/>
    </w:pPr>
    <w:r>
      <w:pict w14:anchorId="7569D25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96975625" o:spid="_x0000_s3073" type="#_x0000_t136" style="position:absolute;left:0;text-align:left;margin-left:0;margin-top:0;width:589.8pt;height:73.7pt;rotation:315;z-index:-251663360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  <w:r w:rsidR="00196301">
      <w:rPr>
        <w:noProof/>
        <w:lang w:val="en-US" w:eastAsia="zh-CN"/>
      </w:rPr>
      <w:drawing>
        <wp:anchor distT="0" distB="0" distL="114300" distR="114300" simplePos="0" relativeHeight="251648000" behindDoc="1" locked="0" layoutInCell="1" allowOverlap="1" wp14:anchorId="77B65C04" wp14:editId="29F5098E">
          <wp:simplePos x="0" y="0"/>
          <wp:positionH relativeFrom="column">
            <wp:posOffset>-783590</wp:posOffset>
          </wp:positionH>
          <wp:positionV relativeFrom="paragraph">
            <wp:posOffset>1974850</wp:posOffset>
          </wp:positionV>
          <wp:extent cx="3259455" cy="4925060"/>
          <wp:effectExtent l="0" t="0" r="0" b="0"/>
          <wp:wrapNone/>
          <wp:docPr id="40" name="图片 40" descr="封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 descr="封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59455" cy="49250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196301">
      <w:rPr>
        <w:noProof/>
        <w:lang w:val="en-US" w:eastAsia="zh-CN"/>
      </w:rPr>
      <w:drawing>
        <wp:anchor distT="0" distB="0" distL="114300" distR="114300" simplePos="0" relativeHeight="251645952" behindDoc="0" locked="0" layoutInCell="1" allowOverlap="1" wp14:anchorId="387C490E" wp14:editId="130B67F8">
          <wp:simplePos x="0" y="0"/>
          <wp:positionH relativeFrom="column">
            <wp:posOffset>4105275</wp:posOffset>
          </wp:positionH>
          <wp:positionV relativeFrom="paragraph">
            <wp:posOffset>451485</wp:posOffset>
          </wp:positionV>
          <wp:extent cx="1616710" cy="356235"/>
          <wp:effectExtent l="0" t="0" r="0" b="0"/>
          <wp:wrapNone/>
          <wp:docPr id="41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16710" cy="3562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E8213" w14:textId="77777777" w:rsidR="00196301" w:rsidRDefault="00000000">
    <w:pPr>
      <w:pStyle w:val="affd"/>
    </w:pPr>
    <w:r>
      <w:pict w14:anchorId="60F0000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96975629" o:spid="_x0000_s3077" type="#_x0000_t136" style="position:absolute;left:0;text-align:left;margin-left:0;margin-top:0;width:589.8pt;height:73.7pt;rotation:315;z-index:-251660288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28E40D54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2686DD16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723E6096" wp14:editId="5E0C5C57">
                <wp:extent cx="1684655" cy="251460"/>
                <wp:effectExtent l="0" t="0" r="0" b="0"/>
                <wp:docPr id="44" name="图片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图片 1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1EDC6518" w14:textId="7996FCC7" w:rsidR="00196301" w:rsidRDefault="00000000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1765499688"/>
              <w:placeholder>
                <w:docPart w:val="2A353D54117045668BABB0F7E1F9902A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1243065513"/>
              <w:placeholder>
                <w:docPart w:val="9E886AA8E1674D86B92A0D121AF93A4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081F03DE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版权声明</w:t>
          </w:r>
        </w:p>
      </w:tc>
    </w:tr>
  </w:tbl>
  <w:p w14:paraId="4FE01366" w14:textId="77777777" w:rsidR="00196301" w:rsidRDefault="00000000">
    <w:pPr>
      <w:pStyle w:val="HeadingRight"/>
    </w:pPr>
    <w:r>
      <w:pict w14:anchorId="1B3F6D9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96975630" o:spid="_x0000_s3076" type="#_x0000_t136" style="position:absolute;left:0;text-align:left;margin-left:0;margin-top:0;width:589.8pt;height:73.7pt;rotation:315;z-index:251657216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762"/>
    </w:tblGrid>
    <w:tr w:rsidR="00196301" w14:paraId="1E61A35C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56DA6342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</w:rPr>
            <w:drawing>
              <wp:inline distT="0" distB="0" distL="0" distR="0" wp14:anchorId="6B5B2618" wp14:editId="22D15F6E">
                <wp:extent cx="1356360" cy="180340"/>
                <wp:effectExtent l="0" t="0" r="0" b="0"/>
                <wp:docPr id="46" name="图片 25" descr="中英文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图片 25" descr="中英文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636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62" w:type="dxa"/>
          <w:vAlign w:val="bottom"/>
        </w:tcPr>
        <w:p w14:paraId="131EC9CC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N</w:t>
          </w:r>
          <w:r>
            <w:rPr>
              <w:rFonts w:ascii="Arial" w:eastAsia="新宋体" w:hAnsi="Arial"/>
              <w:color w:val="auto"/>
            </w:rPr>
            <w:t>20</w:t>
          </w:r>
        </w:p>
        <w:p w14:paraId="1F306364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硬件设计指南</w:t>
          </w:r>
        </w:p>
      </w:tc>
    </w:tr>
  </w:tbl>
  <w:p w14:paraId="22C4C475" w14:textId="77777777" w:rsidR="00196301" w:rsidRDefault="00000000">
    <w:pPr>
      <w:pStyle w:val="HeadingRight"/>
    </w:pPr>
    <w:r>
      <w:pict w14:anchorId="5546CA6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96975628" o:spid="_x0000_s3075" type="#_x0000_t136" style="position:absolute;left:0;text-align:left;margin-left:0;margin-top:0;width:589.8pt;height:73.7pt;rotation:315;z-index:-251661312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  <w:r w:rsidR="00196301">
      <w:rPr>
        <w:noProof/>
      </w:rPr>
      <mc:AlternateContent>
        <mc:Choice Requires="wps">
          <w:drawing>
            <wp:anchor distT="0" distB="0" distL="114300" distR="114300" simplePos="0" relativeHeight="251646976" behindDoc="1" locked="0" layoutInCell="0" allowOverlap="1" wp14:anchorId="17D01AFA" wp14:editId="25A7B3D3">
              <wp:simplePos x="0" y="0"/>
              <wp:positionH relativeFrom="page">
                <wp:posOffset>-421005</wp:posOffset>
              </wp:positionH>
              <wp:positionV relativeFrom="margin">
                <wp:posOffset>2804160</wp:posOffset>
              </wp:positionV>
              <wp:extent cx="7696835" cy="3261360"/>
              <wp:effectExtent l="0" t="1089660" r="0" b="1792605"/>
              <wp:wrapNone/>
              <wp:docPr id="2" name="WordArt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 noChangeShapeType="1" noTextEdit="1"/>
                    </wps:cNvSpPr>
                    <wps:spPr bwMode="auto">
                      <a:xfrm rot="18900000">
                        <a:off x="0" y="0"/>
                        <a:ext cx="7696835" cy="32613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02C84D" w14:textId="77777777" w:rsidR="00196301" w:rsidRDefault="00196301">
                          <w:pPr>
                            <w:pStyle w:val="afffa"/>
                            <w:spacing w:before="0" w:after="0"/>
                            <w:jc w:val="center"/>
                            <w:rPr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/>
                              <w:color w:val="F2F2F2"/>
                              <w:sz w:val="144"/>
                              <w:szCs w:val="144"/>
                              <w14:textFill>
                                <w14:solidFill>
                                  <w14:srgbClr w14:val="F2F2F2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Neoway</w:t>
                          </w:r>
                        </w:p>
                        <w:p w14:paraId="1CCAEBAB" w14:textId="77777777" w:rsidR="00196301" w:rsidRDefault="00196301">
                          <w:pPr>
                            <w:pStyle w:val="afffa"/>
                            <w:spacing w:before="0" w:after="0"/>
                            <w:jc w:val="center"/>
                          </w:pPr>
                          <w:r>
                            <w:rPr>
                              <w:rFonts w:ascii="Arial" w:hAnsi="Arial"/>
                              <w:color w:val="F2F2F2"/>
                              <w:sz w:val="144"/>
                              <w:szCs w:val="144"/>
                              <w14:textFill>
                                <w14:solidFill>
                                  <w14:srgbClr w14:val="F2F2F2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D01AFA" id="_x0000_t202" coordsize="21600,21600" o:spt="202" path="m,l,21600r21600,l21600,xe">
              <v:stroke joinstyle="miter"/>
              <v:path gradientshapeok="t" o:connecttype="rect"/>
            </v:shapetype>
            <v:shape id="WordArt 30" o:spid="_x0000_s1026" type="#_x0000_t202" style="position:absolute;left:0;text-align:left;margin-left:-33.15pt;margin-top:220.8pt;width:606.05pt;height:256.8pt;rotation:-45;z-index:-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" o:allowincell="f" filled="f" stroked="f">
              <o:lock v:ext="edit" aspectratio="t" shapetype="t"/>
              <v:textbox style="mso-fit-shape-to-text:t">
                <w:txbxContent>
                  <w:p w14:paraId="0302C84D" w14:textId="77777777" w:rsidR="00196301" w:rsidRDefault="00196301">
                    <w:pPr>
                      <w:pStyle w:val="afffa"/>
                      <w:spacing w:before="0" w:after="0"/>
                      <w:jc w:val="center"/>
                      <w:rPr>
                        <w:kern w:val="0"/>
                        <w:sz w:val="24"/>
                        <w:szCs w:val="24"/>
                      </w:rPr>
                    </w:pPr>
                    <w:r>
                      <w:rPr>
                        <w:rFonts w:ascii="Arial" w:hAnsi="Arial"/>
                        <w:color w:val="F2F2F2"/>
                        <w:sz w:val="144"/>
                        <w:szCs w:val="144"/>
                        <w14:textFill>
                          <w14:solidFill>
                            <w14:srgbClr w14:val="F2F2F2">
                              <w14:alpha w14:val="50000"/>
                            </w14:srgbClr>
                          </w14:solidFill>
                        </w14:textFill>
                      </w:rPr>
                      <w:t>Neoway</w:t>
                    </w:r>
                  </w:p>
                  <w:p w14:paraId="1CCAEBAB" w14:textId="77777777" w:rsidR="00196301" w:rsidRDefault="00196301">
                    <w:pPr>
                      <w:pStyle w:val="afffa"/>
                      <w:spacing w:before="0" w:after="0"/>
                      <w:jc w:val="center"/>
                    </w:pPr>
                    <w:r>
                      <w:rPr>
                        <w:rFonts w:ascii="Arial" w:hAnsi="Arial"/>
                        <w:color w:val="F2F2F2"/>
                        <w:sz w:val="144"/>
                        <w:szCs w:val="144"/>
                        <w14:textFill>
                          <w14:solidFill>
                            <w14:srgbClr w14:val="F2F2F2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7E17965F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0A60E005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2DAA78AD" wp14:editId="7FE44236">
                <wp:extent cx="1684655" cy="251460"/>
                <wp:effectExtent l="0" t="0" r="0" b="0"/>
                <wp:docPr id="47" name="图片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图片 2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417EDF35" w14:textId="5D39CFED" w:rsidR="00196301" w:rsidRDefault="00000000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640090210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10003888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3B45C15B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目录</w:t>
          </w:r>
        </w:p>
      </w:tc>
    </w:tr>
  </w:tbl>
  <w:p w14:paraId="69F0C44D" w14:textId="77777777" w:rsidR="00196301" w:rsidRDefault="00000000">
    <w:pPr>
      <w:pStyle w:val="HeadingRight"/>
    </w:pPr>
    <w:r>
      <w:pict w14:anchorId="72CD08C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78" type="#_x0000_t136" style="position:absolute;left:0;text-align:left;margin-left:0;margin-top:0;width:589.8pt;height:73.7pt;rotation:315;z-index:251658240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537B7FD1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4271136F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3ED5A6C2" wp14:editId="256B47CE">
                <wp:extent cx="1684655" cy="251460"/>
                <wp:effectExtent l="0" t="0" r="0" b="0"/>
                <wp:docPr id="48" name="图片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图片 3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07035D06" w14:textId="60B4A569" w:rsidR="00196301" w:rsidRDefault="00000000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516973976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-1035191782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27145E89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插图目录</w:t>
          </w:r>
        </w:p>
      </w:tc>
    </w:tr>
  </w:tbl>
  <w:p w14:paraId="43E34ACB" w14:textId="77777777" w:rsidR="00196301" w:rsidRDefault="00000000">
    <w:pPr>
      <w:pStyle w:val="HeadingRight"/>
    </w:pPr>
    <w:r>
      <w:pict w14:anchorId="1FAE6FD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79" type="#_x0000_t136" style="position:absolute;left:0;text-align:left;margin-left:0;margin-top:0;width:589.8pt;height:73.7pt;rotation:315;z-index:251659264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21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620"/>
      <w:gridCol w:w="4801"/>
    </w:tblGrid>
    <w:tr w:rsidR="00196301" w14:paraId="78226EB6" w14:textId="77777777">
      <w:trPr>
        <w:trHeight w:val="567"/>
      </w:trPr>
      <w:tc>
        <w:tcPr>
          <w:tcW w:w="4620" w:type="dxa"/>
          <w:tcMar>
            <w:left w:w="0" w:type="dxa"/>
            <w:right w:w="0" w:type="dxa"/>
          </w:tcMar>
          <w:vAlign w:val="bottom"/>
        </w:tcPr>
        <w:p w14:paraId="381C2C8F" w14:textId="77777777" w:rsidR="00196301" w:rsidRDefault="00196301">
          <w:pPr>
            <w:pStyle w:val="HeadingLeft"/>
            <w:rPr>
              <w:sz w:val="21"/>
              <w:szCs w:val="21"/>
            </w:rPr>
          </w:pPr>
          <w:r>
            <w:rPr>
              <w:noProof/>
              <w:sz w:val="21"/>
              <w:szCs w:val="21"/>
            </w:rPr>
            <w:drawing>
              <wp:inline distT="0" distB="0" distL="0" distR="0" wp14:anchorId="020497CC" wp14:editId="05400BAF">
                <wp:extent cx="1684655" cy="251460"/>
                <wp:effectExtent l="0" t="0" r="0" b="0"/>
                <wp:docPr id="49" name="图片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图片 4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863" cy="25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01" w:type="dxa"/>
          <w:vAlign w:val="bottom"/>
        </w:tcPr>
        <w:p w14:paraId="2BE64AAF" w14:textId="2F09E9A0" w:rsidR="00196301" w:rsidRDefault="00000000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sdt>
            <w:sdtPr>
              <w:rPr>
                <w:rFonts w:ascii="Arial" w:eastAsia="新宋体" w:hAnsi="Arial" w:hint="eastAsia"/>
                <w:color w:val="auto"/>
              </w:rPr>
              <w:alias w:val="关键词"/>
              <w:id w:val="930541859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>
              <w:rPr>
                <w:rFonts w:hint="default"/>
              </w:rPr>
            </w:sdtEnd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N725</w:t>
              </w:r>
            </w:sdtContent>
          </w:sdt>
          <w:sdt>
            <w:sdtPr>
              <w:rPr>
                <w:rFonts w:ascii="Arial" w:eastAsia="新宋体" w:hAnsi="Arial" w:hint="eastAsia"/>
                <w:color w:val="auto"/>
              </w:rPr>
              <w:alias w:val="标题"/>
              <w:id w:val="123851726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196301">
                <w:rPr>
                  <w:rFonts w:ascii="Arial" w:eastAsia="新宋体" w:hAnsi="Arial" w:hint="eastAsia"/>
                  <w:color w:val="auto"/>
                </w:rPr>
                <w:t>硬件设计指南</w:t>
              </w:r>
            </w:sdtContent>
          </w:sdt>
        </w:p>
        <w:p w14:paraId="3CCBF929" w14:textId="77777777" w:rsidR="00196301" w:rsidRDefault="00196301">
          <w:pPr>
            <w:pStyle w:val="HeadingLeft"/>
            <w:spacing w:afterLines="10" w:after="24" w:line="240" w:lineRule="atLeast"/>
            <w:ind w:rightChars="-51" w:right="-107" w:firstLine="403"/>
            <w:jc w:val="right"/>
            <w:rPr>
              <w:rFonts w:ascii="Arial" w:eastAsia="新宋体" w:hAnsi="Arial"/>
              <w:color w:val="auto"/>
            </w:rPr>
          </w:pPr>
          <w:r>
            <w:rPr>
              <w:rFonts w:ascii="Arial" w:eastAsia="新宋体" w:hAnsi="Arial" w:hint="eastAsia"/>
              <w:color w:val="auto"/>
            </w:rPr>
            <w:t>表格目录</w:t>
          </w:r>
        </w:p>
      </w:tc>
    </w:tr>
  </w:tbl>
  <w:p w14:paraId="5BFE2DA2" w14:textId="77777777" w:rsidR="00196301" w:rsidRDefault="00000000">
    <w:pPr>
      <w:pStyle w:val="HeadingRight"/>
    </w:pPr>
    <w:r>
      <w:pict w14:anchorId="050CF04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3080" type="#_x0000_t136" style="position:absolute;left:0;text-align:left;margin-left:0;margin-top:0;width:589.8pt;height:73.7pt;rotation:315;z-index:251660288;mso-position-horizontal:center;mso-position-horizontal-relative:margin;mso-position-vertical:center;mso-position-vertical-relative:margin;mso-width-relative:page;mso-height-relative:page" o:allowincell="f" fillcolor="#f2f2f2" stroked="f">
          <v:fill opacity=".5"/>
          <v:textpath style="font-family:&quot;Arial&quot;;font-size:1pt" fitpath="t" string="Neoway 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AD23DA0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158CFA38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EAFC7A08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80"/>
    <w:multiLevelType w:val="singleLevel"/>
    <w:tmpl w:val="5DC8344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4" w15:restartNumberingAfterBreak="0">
    <w:nsid w:val="FFFFFF81"/>
    <w:multiLevelType w:val="singleLevel"/>
    <w:tmpl w:val="572A3A1A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5" w15:restartNumberingAfterBreak="0">
    <w:nsid w:val="FFFFFF82"/>
    <w:multiLevelType w:val="singleLevel"/>
    <w:tmpl w:val="8DE87790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6" w15:restartNumberingAfterBreak="0">
    <w:nsid w:val="FFFFFF83"/>
    <w:multiLevelType w:val="singleLevel"/>
    <w:tmpl w:val="46F46798"/>
    <w:lvl w:ilvl="0">
      <w:start w:val="1"/>
      <w:numFmt w:val="bullet"/>
      <w:pStyle w:val="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7" w15:restartNumberingAfterBreak="0">
    <w:nsid w:val="FFFFFF89"/>
    <w:multiLevelType w:val="singleLevel"/>
    <w:tmpl w:val="A4D87E6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8" w15:restartNumberingAfterBreak="0">
    <w:nsid w:val="03296EAB"/>
    <w:multiLevelType w:val="hybridMultilevel"/>
    <w:tmpl w:val="B61267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0346435F"/>
    <w:multiLevelType w:val="singleLevel"/>
    <w:tmpl w:val="CA60528C"/>
    <w:lvl w:ilvl="0">
      <w:start w:val="1"/>
      <w:numFmt w:val="decimal"/>
      <w:pStyle w:val="a0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0EDB2900"/>
    <w:multiLevelType w:val="multilevel"/>
    <w:tmpl w:val="9BD608F2"/>
    <w:lvl w:ilvl="0">
      <w:start w:val="1"/>
      <w:numFmt w:val="bullet"/>
      <w:pStyle w:val="SubItemList"/>
      <w:lvlText w:val="−"/>
      <w:lvlJc w:val="left"/>
      <w:pPr>
        <w:tabs>
          <w:tab w:val="num" w:pos="709"/>
        </w:tabs>
        <w:ind w:left="709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1" w15:restartNumberingAfterBreak="0">
    <w:nsid w:val="13A674F3"/>
    <w:multiLevelType w:val="hybridMultilevel"/>
    <w:tmpl w:val="7BC46D78"/>
    <w:lvl w:ilvl="0" w:tplc="07407EFC">
      <w:start w:val="1"/>
      <w:numFmt w:val="bullet"/>
      <w:pStyle w:val="NotesTextListinTable"/>
      <w:lvlText w:val=""/>
      <w:lvlJc w:val="left"/>
      <w:pPr>
        <w:tabs>
          <w:tab w:val="num" w:pos="340"/>
        </w:tabs>
        <w:ind w:left="340" w:hanging="170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5D82EDD"/>
    <w:multiLevelType w:val="multilevel"/>
    <w:tmpl w:val="8B50E15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color w:val="auto"/>
        <w:sz w:val="44"/>
        <w:szCs w:val="36"/>
      </w:rPr>
    </w:lvl>
    <w:lvl w:ilvl="1">
      <w:start w:val="1"/>
      <w:numFmt w:val="decimal"/>
      <w:pStyle w:val="20"/>
      <w:suff w:val="nothing"/>
      <w:lvlText w:val="%1.%2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</w:rPr>
    </w:lvl>
    <w:lvl w:ilvl="2">
      <w:start w:val="1"/>
      <w:numFmt w:val="decimal"/>
      <w:pStyle w:val="31"/>
      <w:suff w:val="nothing"/>
      <w:lvlText w:val="%1.%2.%3 "/>
      <w:lvlJc w:val="left"/>
      <w:pPr>
        <w:ind w:left="0" w:firstLine="0"/>
      </w:pPr>
      <w:rPr>
        <w:rFonts w:ascii="Arial" w:eastAsia="黑体" w:hAnsi="Arial" w:cs="Times New Roman" w:hint="default"/>
        <w:b w:val="0"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</w:rPr>
    </w:lvl>
    <w:lvl w:ilvl="3">
      <w:start w:val="1"/>
      <w:numFmt w:val="none"/>
      <w:lvlRestart w:val="0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Arial" w:eastAsia="黑体" w:hAnsi="Arial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pStyle w:val="Step"/>
      <w:lvlText w:val="步骤 %6："/>
      <w:lvlJc w:val="right"/>
      <w:pPr>
        <w:tabs>
          <w:tab w:val="num" w:pos="425"/>
        </w:tabs>
        <w:ind w:left="425" w:firstLine="0"/>
      </w:pPr>
      <w:rPr>
        <w:rFonts w:ascii="Arial" w:eastAsia="黑体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pStyle w:val="ItemStep"/>
      <w:lvlText w:val="%7."/>
      <w:lvlJc w:val="left"/>
      <w:pPr>
        <w:tabs>
          <w:tab w:val="num" w:pos="425"/>
        </w:tabs>
        <w:ind w:left="425" w:hanging="425"/>
      </w:pPr>
      <w:rPr>
        <w:rFonts w:ascii="Arial" w:hAnsi="Arial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FigureDescription"/>
      <w:suff w:val="space"/>
      <w:lvlText w:val="图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</w:rPr>
    </w:lvl>
    <w:lvl w:ilvl="8">
      <w:start w:val="1"/>
      <w:numFmt w:val="decimal"/>
      <w:lvlRestart w:val="1"/>
      <w:pStyle w:val="TableDescription"/>
      <w:suff w:val="space"/>
      <w:lvlText w:val="表 %1-%9"/>
      <w:lvlJc w:val="left"/>
      <w:pPr>
        <w:ind w:left="0" w:firstLine="0"/>
      </w:pPr>
      <w:rPr>
        <w:rFonts w:ascii="Arial" w:eastAsia="黑体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</w:abstractNum>
  <w:abstractNum w:abstractNumId="13" w15:restartNumberingAfterBreak="0">
    <w:nsid w:val="171657A1"/>
    <w:multiLevelType w:val="multilevel"/>
    <w:tmpl w:val="F0D270E2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4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pStyle w:val="41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"/>
      <w:lvlJc w:val="right"/>
      <w:pPr>
        <w:tabs>
          <w:tab w:val="num" w:pos="851"/>
        </w:tabs>
        <w:ind w:left="0" w:firstLine="567"/>
      </w:pPr>
      <w:rPr>
        <w:rFonts w:ascii="Times New Roman" w:eastAsia="黑体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425"/>
        </w:tabs>
        <w:ind w:left="4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eastAsia="黑体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eastAsia="黑体" w:hAnsi="Times New Roman" w:hint="default"/>
        <w:b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FE55DAC"/>
    <w:multiLevelType w:val="singleLevel"/>
    <w:tmpl w:val="C22E1212"/>
    <w:lvl w:ilvl="0">
      <w:start w:val="1"/>
      <w:numFmt w:val="bullet"/>
      <w:pStyle w:val="ItemListChar"/>
      <w:lvlText w:val=""/>
      <w:lvlJc w:val="left"/>
      <w:pPr>
        <w:tabs>
          <w:tab w:val="num" w:pos="2211"/>
        </w:tabs>
        <w:ind w:left="2211" w:hanging="510"/>
      </w:pPr>
      <w:rPr>
        <w:rFonts w:ascii="Wingdings" w:hAnsi="Wingdings" w:hint="default"/>
        <w:sz w:val="13"/>
        <w:u w:val="none"/>
      </w:rPr>
    </w:lvl>
  </w:abstractNum>
  <w:abstractNum w:abstractNumId="15" w15:restartNumberingAfterBreak="0">
    <w:nsid w:val="235355BA"/>
    <w:multiLevelType w:val="hybridMultilevel"/>
    <w:tmpl w:val="879A8492"/>
    <w:lvl w:ilvl="0" w:tplc="7DE8A0E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A6A5A5A"/>
    <w:multiLevelType w:val="multilevel"/>
    <w:tmpl w:val="45B23680"/>
    <w:styleLink w:val="21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Step %6"/>
      <w:lvlJc w:val="right"/>
      <w:pPr>
        <w:tabs>
          <w:tab w:val="num" w:pos="159"/>
        </w:tabs>
        <w:ind w:left="159" w:hanging="159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Figure %1-%8"/>
      <w:lvlJc w:val="left"/>
      <w:pPr>
        <w:ind w:left="1701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Table %1-%9"/>
      <w:lvlJc w:val="left"/>
      <w:pPr>
        <w:ind w:left="1701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7" w15:restartNumberingAfterBreak="0">
    <w:nsid w:val="3C902470"/>
    <w:multiLevelType w:val="hybridMultilevel"/>
    <w:tmpl w:val="9F5E5B90"/>
    <w:lvl w:ilvl="0" w:tplc="23E4249A">
      <w:start w:val="1"/>
      <w:numFmt w:val="bullet"/>
      <w:pStyle w:val="CAUTIONTextList"/>
      <w:lvlText w:val=""/>
      <w:lvlJc w:val="left"/>
      <w:pPr>
        <w:tabs>
          <w:tab w:val="num" w:pos="919"/>
        </w:tabs>
        <w:ind w:left="920" w:hanging="42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20"/>
      </w:pPr>
      <w:rPr>
        <w:rFonts w:ascii="Wingdings" w:hAnsi="Wingdings" w:hint="default"/>
      </w:rPr>
    </w:lvl>
  </w:abstractNum>
  <w:abstractNum w:abstractNumId="18" w15:restartNumberingAfterBreak="0">
    <w:nsid w:val="3EF32413"/>
    <w:multiLevelType w:val="hybridMultilevel"/>
    <w:tmpl w:val="EB84ABE6"/>
    <w:lvl w:ilvl="0" w:tplc="CC9864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2A046D5"/>
    <w:multiLevelType w:val="multilevel"/>
    <w:tmpl w:val="04090023"/>
    <w:styleLink w:val="a1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0" w15:restartNumberingAfterBreak="0">
    <w:nsid w:val="42CF4755"/>
    <w:multiLevelType w:val="multilevel"/>
    <w:tmpl w:val="A53EEFC2"/>
    <w:lvl w:ilvl="0">
      <w:start w:val="1"/>
      <w:numFmt w:val="bullet"/>
      <w:pStyle w:val="ItemLis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2FE570A"/>
    <w:multiLevelType w:val="multilevel"/>
    <w:tmpl w:val="68B8BA7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bstract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2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2" w15:restartNumberingAfterBreak="0">
    <w:nsid w:val="463C3DB5"/>
    <w:multiLevelType w:val="hybridMultilevel"/>
    <w:tmpl w:val="F5CAC784"/>
    <w:lvl w:ilvl="0" w:tplc="3ECC9E86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4DDA66D1"/>
    <w:multiLevelType w:val="multilevel"/>
    <w:tmpl w:val="3B1E79CC"/>
    <w:lvl w:ilvl="0">
      <w:start w:val="1"/>
      <w:numFmt w:val="upperLetter"/>
      <w:pStyle w:val="7"/>
      <w:suff w:val="nothing"/>
      <w:lvlText w:val="%1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vanish w:val="0"/>
        <w:color w:val="000000"/>
        <w:sz w:val="44"/>
        <w:szCs w:val="144"/>
        <w:vertAlign w:val="baseline"/>
      </w:rPr>
    </w:lvl>
    <w:lvl w:ilvl="1">
      <w:start w:val="1"/>
      <w:numFmt w:val="decimal"/>
      <w:pStyle w:val="8"/>
      <w:suff w:val="nothing"/>
      <w:lvlText w:val="%1.%2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9"/>
      <w:suff w:val="nothing"/>
      <w:lvlText w:val="%1.%2.%3 "/>
      <w:lvlJc w:val="left"/>
      <w:pPr>
        <w:ind w:left="0" w:firstLine="0"/>
      </w:pPr>
      <w:rPr>
        <w:rFonts w:ascii="Arial" w:hAnsi="Arial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</w:rPr>
    </w:lvl>
    <w:lvl w:ilvl="3">
      <w:start w:val="1"/>
      <w:numFmt w:val="none"/>
      <w:lvlRestart w:val="0"/>
      <w:pStyle w:val="BlockLabelinAppendix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</w:rPr>
    </w:lvl>
    <w:lvl w:ilvl="4">
      <w:start w:val="1"/>
      <w:numFmt w:val="decimal"/>
      <w:pStyle w:val="StepinAppendix"/>
      <w:lvlText w:val="步骤 %5"/>
      <w:lvlJc w:val="right"/>
      <w:pPr>
        <w:tabs>
          <w:tab w:val="num" w:pos="0"/>
        </w:tabs>
        <w:ind w:left="0" w:firstLine="1542"/>
      </w:pPr>
      <w:rPr>
        <w:rFonts w:ascii="Arial" w:eastAsia="黑体" w:hAnsi="Arial" w:cs="Times New Roman" w:hint="default"/>
        <w:b w:val="0"/>
        <w:bCs/>
        <w:i w:val="0"/>
        <w:iCs w:val="0"/>
        <w:sz w:val="21"/>
        <w:szCs w:val="21"/>
        <w:u w:val="none"/>
      </w:rPr>
    </w:lvl>
    <w:lvl w:ilvl="5">
      <w:start w:val="1"/>
      <w:numFmt w:val="decimal"/>
      <w:pStyle w:val="ItemStepinAppendix"/>
      <w:lvlText w:val="%6."/>
      <w:lvlJc w:val="left"/>
      <w:pPr>
        <w:tabs>
          <w:tab w:val="num" w:pos="425"/>
        </w:tabs>
        <w:ind w:left="425" w:hanging="425"/>
      </w:pPr>
      <w:rPr>
        <w:rFonts w:ascii="Arial" w:hAnsi="Arial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Restart w:val="1"/>
      <w:pStyle w:val="FigureDescriptioninAppendix"/>
      <w:suff w:val="space"/>
      <w:lvlText w:val="图 %1-%7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pStyle w:val="TableDescriptioninAppendix"/>
      <w:suff w:val="space"/>
      <w:lvlText w:val="表 %1-%8"/>
      <w:lvlJc w:val="left"/>
      <w:pPr>
        <w:ind w:left="0" w:firstLine="0"/>
      </w:pPr>
      <w:rPr>
        <w:rFonts w:ascii="Arial" w:eastAsia="黑体" w:hAnsi="Arial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</w:r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b/>
        <w:bCs/>
        <w:i w:val="0"/>
        <w:iCs w:val="0"/>
        <w:color w:val="000000"/>
        <w:sz w:val="28"/>
        <w:szCs w:val="28"/>
      </w:rPr>
    </w:lvl>
  </w:abstractNum>
  <w:abstractNum w:abstractNumId="24" w15:restartNumberingAfterBreak="0">
    <w:nsid w:val="579F339A"/>
    <w:multiLevelType w:val="multilevel"/>
    <w:tmpl w:val="5B123408"/>
    <w:styleLink w:val="4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5" w15:restartNumberingAfterBreak="0">
    <w:nsid w:val="5E675F29"/>
    <w:multiLevelType w:val="hybridMultilevel"/>
    <w:tmpl w:val="5ABE8F02"/>
    <w:lvl w:ilvl="0" w:tplc="3BC693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67437AC"/>
    <w:multiLevelType w:val="multilevel"/>
    <w:tmpl w:val="C756D928"/>
    <w:lvl w:ilvl="0">
      <w:start w:val="1"/>
      <w:numFmt w:val="bullet"/>
      <w:pStyle w:val="NotesTextList"/>
      <w:lvlText w:val=""/>
      <w:lvlJc w:val="left"/>
      <w:pPr>
        <w:tabs>
          <w:tab w:val="num" w:pos="658"/>
        </w:tabs>
        <w:ind w:left="658" w:hanging="284"/>
      </w:pPr>
      <w:rPr>
        <w:rFonts w:ascii="Wingdings" w:hAnsi="Wingdings" w:hint="default"/>
        <w:position w:val="1"/>
        <w:sz w:val="13"/>
        <w:szCs w:val="13"/>
        <w:effect w:val="none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D7C7CCB"/>
    <w:multiLevelType w:val="multilevel"/>
    <w:tmpl w:val="8246336E"/>
    <w:styleLink w:val="32"/>
    <w:lvl w:ilvl="0">
      <w:start w:val="1"/>
      <w:numFmt w:val="decimal"/>
      <w:suff w:val="nothing"/>
      <w:lvlText w:val="%1 "/>
      <w:lvlJc w:val="left"/>
      <w:pPr>
        <w:ind w:left="142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color w:val="000000"/>
        <w:sz w:val="36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spacing w:val="0"/>
        <w:kern w:val="0"/>
        <w:sz w:val="32"/>
        <w:szCs w:val="3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Times New Roman" w:hint="default"/>
        <w:b/>
        <w:bCs/>
        <w:i w:val="0"/>
        <w:iCs w:val="0"/>
        <w:caps w:val="0"/>
        <w:strike w:val="0"/>
        <w:dstrike w:val="0"/>
        <w:snapToGrid w:val="0"/>
        <w:color w:val="000000"/>
        <w:kern w:val="0"/>
        <w:sz w:val="32"/>
        <w:szCs w:val="3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color w:val="000000"/>
        <w:sz w:val="20"/>
        <w:szCs w:val="2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："/>
      <w:lvlJc w:val="right"/>
      <w:pPr>
        <w:tabs>
          <w:tab w:val="num" w:pos="1418"/>
        </w:tabs>
        <w:ind w:left="0" w:firstLine="1418"/>
      </w:pPr>
      <w:rPr>
        <w:rFonts w:ascii="Book Antiqua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 %1-%8"/>
      <w:lvlJc w:val="left"/>
      <w:pPr>
        <w:ind w:left="0" w:firstLine="0"/>
      </w:pPr>
      <w:rPr>
        <w:rFonts w:ascii="Times New Roman" w:hAnsi="Times New Roman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suff w:val="space"/>
      <w:lvlText w:val="表 %1-%9"/>
      <w:lvlJc w:val="left"/>
      <w:pPr>
        <w:ind w:left="0" w:firstLine="0"/>
      </w:pPr>
      <w:rPr>
        <w:rFonts w:ascii="Times New Roman" w:hAnsi="Times New Roman" w:hint="eastAsia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8" w15:restartNumberingAfterBreak="0">
    <w:nsid w:val="79DA7E03"/>
    <w:multiLevelType w:val="hybridMultilevel"/>
    <w:tmpl w:val="0A5CC3A6"/>
    <w:lvl w:ilvl="0" w:tplc="364EB0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10C2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6A8D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D832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56B0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3AE7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B61D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34FA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0C0D8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034500768">
    <w:abstractNumId w:val="12"/>
  </w:num>
  <w:num w:numId="2" w16cid:durableId="1849516460">
    <w:abstractNumId w:val="13"/>
  </w:num>
  <w:num w:numId="3" w16cid:durableId="941380568">
    <w:abstractNumId w:val="23"/>
  </w:num>
  <w:num w:numId="4" w16cid:durableId="159779537">
    <w:abstractNumId w:val="4"/>
  </w:num>
  <w:num w:numId="5" w16cid:durableId="280189414">
    <w:abstractNumId w:val="7"/>
  </w:num>
  <w:num w:numId="6" w16cid:durableId="1211724058">
    <w:abstractNumId w:val="5"/>
  </w:num>
  <w:num w:numId="7" w16cid:durableId="1638073777">
    <w:abstractNumId w:val="2"/>
  </w:num>
  <w:num w:numId="8" w16cid:durableId="254439495">
    <w:abstractNumId w:val="6"/>
  </w:num>
  <w:num w:numId="9" w16cid:durableId="1862207569">
    <w:abstractNumId w:val="3"/>
  </w:num>
  <w:num w:numId="10" w16cid:durableId="1149982325">
    <w:abstractNumId w:val="1"/>
  </w:num>
  <w:num w:numId="11" w16cid:durableId="1897545558">
    <w:abstractNumId w:val="0"/>
  </w:num>
  <w:num w:numId="12" w16cid:durableId="1594123078">
    <w:abstractNumId w:val="11"/>
  </w:num>
  <w:num w:numId="13" w16cid:durableId="184366390">
    <w:abstractNumId w:val="10"/>
  </w:num>
  <w:num w:numId="14" w16cid:durableId="756023410">
    <w:abstractNumId w:val="26"/>
  </w:num>
  <w:num w:numId="15" w16cid:durableId="2064667953">
    <w:abstractNumId w:val="22"/>
  </w:num>
  <w:num w:numId="16" w16cid:durableId="1178959214">
    <w:abstractNumId w:val="15"/>
  </w:num>
  <w:num w:numId="17" w16cid:durableId="496652031">
    <w:abstractNumId w:val="20"/>
  </w:num>
  <w:num w:numId="18" w16cid:durableId="553856759">
    <w:abstractNumId w:val="14"/>
  </w:num>
  <w:num w:numId="19" w16cid:durableId="1799374435">
    <w:abstractNumId w:val="21"/>
  </w:num>
  <w:num w:numId="20" w16cid:durableId="1503593313">
    <w:abstractNumId w:val="9"/>
  </w:num>
  <w:num w:numId="21" w16cid:durableId="149398859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96940224">
    <w:abstractNumId w:val="19"/>
  </w:num>
  <w:num w:numId="23" w16cid:durableId="18901473">
    <w:abstractNumId w:val="16"/>
  </w:num>
  <w:num w:numId="24" w16cid:durableId="1166630191">
    <w:abstractNumId w:val="27"/>
  </w:num>
  <w:num w:numId="25" w16cid:durableId="912081558">
    <w:abstractNumId w:val="24"/>
  </w:num>
  <w:num w:numId="26" w16cid:durableId="780615400">
    <w:abstractNumId w:val="17"/>
    <w:lvlOverride w:ilvl="0">
      <w:startOverride w:val="1"/>
    </w:lvlOverride>
  </w:num>
  <w:num w:numId="27" w16cid:durableId="1570579262">
    <w:abstractNumId w:val="17"/>
    <w:lvlOverride w:ilvl="0">
      <w:startOverride w:val="1"/>
    </w:lvlOverride>
  </w:num>
  <w:num w:numId="28" w16cid:durableId="426510413">
    <w:abstractNumId w:val="20"/>
  </w:num>
  <w:num w:numId="29" w16cid:durableId="1412893597">
    <w:abstractNumId w:val="20"/>
  </w:num>
  <w:num w:numId="30" w16cid:durableId="518810052">
    <w:abstractNumId w:val="20"/>
  </w:num>
  <w:num w:numId="31" w16cid:durableId="2050522225">
    <w:abstractNumId w:val="20"/>
  </w:num>
  <w:num w:numId="32" w16cid:durableId="1868058444">
    <w:abstractNumId w:val="20"/>
  </w:num>
  <w:num w:numId="33" w16cid:durableId="363017490">
    <w:abstractNumId w:val="17"/>
  </w:num>
  <w:num w:numId="34" w16cid:durableId="970017459">
    <w:abstractNumId w:val="18"/>
  </w:num>
  <w:num w:numId="35" w16cid:durableId="107553685">
    <w:abstractNumId w:val="25"/>
  </w:num>
  <w:num w:numId="36" w16cid:durableId="1043942870">
    <w:abstractNumId w:val="28"/>
  </w:num>
  <w:num w:numId="37" w16cid:durableId="1649818623">
    <w:abstractNumId w:val="8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李慧翔">
    <w15:presenceInfo w15:providerId="AD" w15:userId="S-1-5-21-1417407873-1695832246-1525789749-19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edit="readOnly" w:enforcement="0"/>
  <w:defaultTabStop w:val="420"/>
  <w:drawingGridHorizontalSpacing w:val="105"/>
  <w:drawingGridVerticalSpacing w:val="156"/>
  <w:noPunctuationKerning/>
  <w:characterSpacingControl w:val="compressPunctuation"/>
  <w:doNotValidateAgainstSchema/>
  <w:doNotDemarcateInvalidXml/>
  <w:hdrShapeDefaults>
    <o:shapedefaults v:ext="edit" spidmax="3092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TQwNjO3sDQzMTU3trBU0lEKTi0uzszPAykwrgUAPGrB2SwAAAA="/>
    <w:docVar w:name="commondata" w:val="eyJoZGlkIjoiMDJhZTE0MjU4NzFmODg1MWE5MzA4MTZhMjViZGYzM2YifQ=="/>
  </w:docVars>
  <w:rsids>
    <w:rsidRoot w:val="00CB678D"/>
    <w:rsid w:val="0000048B"/>
    <w:rsid w:val="000010BB"/>
    <w:rsid w:val="00001B92"/>
    <w:rsid w:val="00001CDB"/>
    <w:rsid w:val="00001DBF"/>
    <w:rsid w:val="00002384"/>
    <w:rsid w:val="0000281A"/>
    <w:rsid w:val="00002C7E"/>
    <w:rsid w:val="00002EF0"/>
    <w:rsid w:val="00003121"/>
    <w:rsid w:val="0000313C"/>
    <w:rsid w:val="00003669"/>
    <w:rsid w:val="00003DB8"/>
    <w:rsid w:val="00003E80"/>
    <w:rsid w:val="00003EEA"/>
    <w:rsid w:val="0000433E"/>
    <w:rsid w:val="00004896"/>
    <w:rsid w:val="000049E1"/>
    <w:rsid w:val="00004C5B"/>
    <w:rsid w:val="00004F01"/>
    <w:rsid w:val="0000501F"/>
    <w:rsid w:val="000063D3"/>
    <w:rsid w:val="0000668F"/>
    <w:rsid w:val="000076C6"/>
    <w:rsid w:val="00007C73"/>
    <w:rsid w:val="0001008E"/>
    <w:rsid w:val="00010238"/>
    <w:rsid w:val="00010A83"/>
    <w:rsid w:val="00010E6D"/>
    <w:rsid w:val="00011589"/>
    <w:rsid w:val="000115EB"/>
    <w:rsid w:val="00011A82"/>
    <w:rsid w:val="000122F2"/>
    <w:rsid w:val="00012CD1"/>
    <w:rsid w:val="00013061"/>
    <w:rsid w:val="00013141"/>
    <w:rsid w:val="00013F67"/>
    <w:rsid w:val="00014868"/>
    <w:rsid w:val="00014A59"/>
    <w:rsid w:val="00014A6B"/>
    <w:rsid w:val="00014D05"/>
    <w:rsid w:val="000155AE"/>
    <w:rsid w:val="00015A0B"/>
    <w:rsid w:val="00016278"/>
    <w:rsid w:val="00016D91"/>
    <w:rsid w:val="00016E99"/>
    <w:rsid w:val="00017130"/>
    <w:rsid w:val="000176AB"/>
    <w:rsid w:val="0001771E"/>
    <w:rsid w:val="00017C32"/>
    <w:rsid w:val="000202DA"/>
    <w:rsid w:val="0002086D"/>
    <w:rsid w:val="00020DD0"/>
    <w:rsid w:val="00021285"/>
    <w:rsid w:val="000213A6"/>
    <w:rsid w:val="00021518"/>
    <w:rsid w:val="0002192C"/>
    <w:rsid w:val="00021C36"/>
    <w:rsid w:val="00021FF1"/>
    <w:rsid w:val="00022307"/>
    <w:rsid w:val="00023491"/>
    <w:rsid w:val="0002368C"/>
    <w:rsid w:val="0002385F"/>
    <w:rsid w:val="0002395A"/>
    <w:rsid w:val="00024263"/>
    <w:rsid w:val="000254BC"/>
    <w:rsid w:val="00025796"/>
    <w:rsid w:val="000263EC"/>
    <w:rsid w:val="00026497"/>
    <w:rsid w:val="0002686B"/>
    <w:rsid w:val="000276A7"/>
    <w:rsid w:val="00027D57"/>
    <w:rsid w:val="00027EB0"/>
    <w:rsid w:val="000304B6"/>
    <w:rsid w:val="000307B7"/>
    <w:rsid w:val="0003094E"/>
    <w:rsid w:val="00030B2B"/>
    <w:rsid w:val="000317A8"/>
    <w:rsid w:val="00031C0E"/>
    <w:rsid w:val="0003270D"/>
    <w:rsid w:val="000327EC"/>
    <w:rsid w:val="00032D02"/>
    <w:rsid w:val="00032E84"/>
    <w:rsid w:val="0003343A"/>
    <w:rsid w:val="0003370A"/>
    <w:rsid w:val="000338F6"/>
    <w:rsid w:val="00033C1D"/>
    <w:rsid w:val="00034716"/>
    <w:rsid w:val="000356AD"/>
    <w:rsid w:val="00036105"/>
    <w:rsid w:val="00036128"/>
    <w:rsid w:val="0003617F"/>
    <w:rsid w:val="000367C1"/>
    <w:rsid w:val="00036E6A"/>
    <w:rsid w:val="000374AD"/>
    <w:rsid w:val="000405EC"/>
    <w:rsid w:val="00040BE4"/>
    <w:rsid w:val="00040DA9"/>
    <w:rsid w:val="0004157D"/>
    <w:rsid w:val="00041842"/>
    <w:rsid w:val="000421CC"/>
    <w:rsid w:val="000422C9"/>
    <w:rsid w:val="000422F4"/>
    <w:rsid w:val="0004247B"/>
    <w:rsid w:val="00042611"/>
    <w:rsid w:val="00042A96"/>
    <w:rsid w:val="00043123"/>
    <w:rsid w:val="000434FD"/>
    <w:rsid w:val="000449DC"/>
    <w:rsid w:val="0004501F"/>
    <w:rsid w:val="000451F1"/>
    <w:rsid w:val="00045834"/>
    <w:rsid w:val="000459F2"/>
    <w:rsid w:val="00045C0A"/>
    <w:rsid w:val="00046518"/>
    <w:rsid w:val="000466A1"/>
    <w:rsid w:val="000467E3"/>
    <w:rsid w:val="00046FEB"/>
    <w:rsid w:val="000473A0"/>
    <w:rsid w:val="00047569"/>
    <w:rsid w:val="0004766B"/>
    <w:rsid w:val="00047777"/>
    <w:rsid w:val="00047799"/>
    <w:rsid w:val="00047C51"/>
    <w:rsid w:val="00047C6F"/>
    <w:rsid w:val="00047CB7"/>
    <w:rsid w:val="00051782"/>
    <w:rsid w:val="00051E8F"/>
    <w:rsid w:val="0005219B"/>
    <w:rsid w:val="00052679"/>
    <w:rsid w:val="000526FD"/>
    <w:rsid w:val="00052929"/>
    <w:rsid w:val="00052DC6"/>
    <w:rsid w:val="000534A0"/>
    <w:rsid w:val="00053619"/>
    <w:rsid w:val="00053668"/>
    <w:rsid w:val="000538E9"/>
    <w:rsid w:val="00053B81"/>
    <w:rsid w:val="00053E5E"/>
    <w:rsid w:val="0005454B"/>
    <w:rsid w:val="000547CC"/>
    <w:rsid w:val="000549D1"/>
    <w:rsid w:val="00054F3C"/>
    <w:rsid w:val="00055E9F"/>
    <w:rsid w:val="000560A4"/>
    <w:rsid w:val="0005640B"/>
    <w:rsid w:val="00056534"/>
    <w:rsid w:val="000566F0"/>
    <w:rsid w:val="00056878"/>
    <w:rsid w:val="00056A1E"/>
    <w:rsid w:val="00056C16"/>
    <w:rsid w:val="00056C5B"/>
    <w:rsid w:val="00057020"/>
    <w:rsid w:val="00057072"/>
    <w:rsid w:val="00057156"/>
    <w:rsid w:val="0005732A"/>
    <w:rsid w:val="000573BD"/>
    <w:rsid w:val="00057567"/>
    <w:rsid w:val="00060052"/>
    <w:rsid w:val="000607F6"/>
    <w:rsid w:val="00060D2E"/>
    <w:rsid w:val="0006177C"/>
    <w:rsid w:val="0006182A"/>
    <w:rsid w:val="00061ACD"/>
    <w:rsid w:val="00062054"/>
    <w:rsid w:val="0006255C"/>
    <w:rsid w:val="000625FA"/>
    <w:rsid w:val="0006285F"/>
    <w:rsid w:val="00062A77"/>
    <w:rsid w:val="00062E0C"/>
    <w:rsid w:val="000631E1"/>
    <w:rsid w:val="000636ED"/>
    <w:rsid w:val="00064210"/>
    <w:rsid w:val="0006460A"/>
    <w:rsid w:val="00064998"/>
    <w:rsid w:val="000649FA"/>
    <w:rsid w:val="00064F6A"/>
    <w:rsid w:val="0006574B"/>
    <w:rsid w:val="00065EE0"/>
    <w:rsid w:val="00066364"/>
    <w:rsid w:val="00066385"/>
    <w:rsid w:val="00066C1E"/>
    <w:rsid w:val="00066E3D"/>
    <w:rsid w:val="000673F5"/>
    <w:rsid w:val="00067571"/>
    <w:rsid w:val="0006768F"/>
    <w:rsid w:val="000676EC"/>
    <w:rsid w:val="00067AAA"/>
    <w:rsid w:val="00070266"/>
    <w:rsid w:val="00070746"/>
    <w:rsid w:val="00070EB3"/>
    <w:rsid w:val="00071363"/>
    <w:rsid w:val="000715AC"/>
    <w:rsid w:val="00071EAC"/>
    <w:rsid w:val="0007211C"/>
    <w:rsid w:val="0007288E"/>
    <w:rsid w:val="000728D8"/>
    <w:rsid w:val="00072C28"/>
    <w:rsid w:val="00072FAF"/>
    <w:rsid w:val="00072FF3"/>
    <w:rsid w:val="00073329"/>
    <w:rsid w:val="0007352F"/>
    <w:rsid w:val="000736DD"/>
    <w:rsid w:val="0007383C"/>
    <w:rsid w:val="000739ED"/>
    <w:rsid w:val="00074763"/>
    <w:rsid w:val="000747CD"/>
    <w:rsid w:val="00075245"/>
    <w:rsid w:val="000757AA"/>
    <w:rsid w:val="000758DC"/>
    <w:rsid w:val="00075C90"/>
    <w:rsid w:val="0007682F"/>
    <w:rsid w:val="000770D9"/>
    <w:rsid w:val="000778D5"/>
    <w:rsid w:val="00077C56"/>
    <w:rsid w:val="0008016A"/>
    <w:rsid w:val="00080576"/>
    <w:rsid w:val="00080628"/>
    <w:rsid w:val="00080648"/>
    <w:rsid w:val="000811DB"/>
    <w:rsid w:val="0008233C"/>
    <w:rsid w:val="0008291A"/>
    <w:rsid w:val="00082C71"/>
    <w:rsid w:val="00082E85"/>
    <w:rsid w:val="0008355C"/>
    <w:rsid w:val="000844E1"/>
    <w:rsid w:val="000845DC"/>
    <w:rsid w:val="00084E8F"/>
    <w:rsid w:val="00084F63"/>
    <w:rsid w:val="000854B9"/>
    <w:rsid w:val="000857A6"/>
    <w:rsid w:val="00085940"/>
    <w:rsid w:val="00085B85"/>
    <w:rsid w:val="00085EB8"/>
    <w:rsid w:val="00086577"/>
    <w:rsid w:val="00086DF2"/>
    <w:rsid w:val="00086EF8"/>
    <w:rsid w:val="000870E8"/>
    <w:rsid w:val="0008755B"/>
    <w:rsid w:val="000876D2"/>
    <w:rsid w:val="000909D1"/>
    <w:rsid w:val="00090C12"/>
    <w:rsid w:val="000913B6"/>
    <w:rsid w:val="00091511"/>
    <w:rsid w:val="00091FAF"/>
    <w:rsid w:val="00092359"/>
    <w:rsid w:val="0009238E"/>
    <w:rsid w:val="0009289C"/>
    <w:rsid w:val="00092DFE"/>
    <w:rsid w:val="00092E95"/>
    <w:rsid w:val="0009305C"/>
    <w:rsid w:val="00093630"/>
    <w:rsid w:val="0009363C"/>
    <w:rsid w:val="0009393C"/>
    <w:rsid w:val="00093D0A"/>
    <w:rsid w:val="00094AD4"/>
    <w:rsid w:val="00094E7C"/>
    <w:rsid w:val="0009545C"/>
    <w:rsid w:val="00095B7E"/>
    <w:rsid w:val="00095D29"/>
    <w:rsid w:val="000962F3"/>
    <w:rsid w:val="00096564"/>
    <w:rsid w:val="00096EAF"/>
    <w:rsid w:val="00097122"/>
    <w:rsid w:val="00097504"/>
    <w:rsid w:val="000975E8"/>
    <w:rsid w:val="00097A53"/>
    <w:rsid w:val="00097BAD"/>
    <w:rsid w:val="00097F4E"/>
    <w:rsid w:val="00097F8D"/>
    <w:rsid w:val="000A026C"/>
    <w:rsid w:val="000A04E2"/>
    <w:rsid w:val="000A09BB"/>
    <w:rsid w:val="000A0BCD"/>
    <w:rsid w:val="000A1007"/>
    <w:rsid w:val="000A1944"/>
    <w:rsid w:val="000A1B58"/>
    <w:rsid w:val="000A1D8E"/>
    <w:rsid w:val="000A218C"/>
    <w:rsid w:val="000A2757"/>
    <w:rsid w:val="000A2E7F"/>
    <w:rsid w:val="000A3881"/>
    <w:rsid w:val="000A39B3"/>
    <w:rsid w:val="000A41A9"/>
    <w:rsid w:val="000A4272"/>
    <w:rsid w:val="000A4B50"/>
    <w:rsid w:val="000A4C96"/>
    <w:rsid w:val="000A4DEF"/>
    <w:rsid w:val="000A500A"/>
    <w:rsid w:val="000A67E3"/>
    <w:rsid w:val="000A6AD8"/>
    <w:rsid w:val="000A6E05"/>
    <w:rsid w:val="000A7004"/>
    <w:rsid w:val="000A7074"/>
    <w:rsid w:val="000A71FC"/>
    <w:rsid w:val="000A72D7"/>
    <w:rsid w:val="000A7712"/>
    <w:rsid w:val="000A7967"/>
    <w:rsid w:val="000A7E76"/>
    <w:rsid w:val="000B00B2"/>
    <w:rsid w:val="000B05C8"/>
    <w:rsid w:val="000B0A60"/>
    <w:rsid w:val="000B0AB1"/>
    <w:rsid w:val="000B0D3C"/>
    <w:rsid w:val="000B1183"/>
    <w:rsid w:val="000B1801"/>
    <w:rsid w:val="000B2ABB"/>
    <w:rsid w:val="000B3583"/>
    <w:rsid w:val="000B3CC5"/>
    <w:rsid w:val="000B43BF"/>
    <w:rsid w:val="000B45BB"/>
    <w:rsid w:val="000B486D"/>
    <w:rsid w:val="000B4C85"/>
    <w:rsid w:val="000B4D22"/>
    <w:rsid w:val="000B4E5B"/>
    <w:rsid w:val="000B4ED2"/>
    <w:rsid w:val="000B53B2"/>
    <w:rsid w:val="000B53EF"/>
    <w:rsid w:val="000B55F5"/>
    <w:rsid w:val="000B571F"/>
    <w:rsid w:val="000B5E6B"/>
    <w:rsid w:val="000B6C3E"/>
    <w:rsid w:val="000B7153"/>
    <w:rsid w:val="000B7459"/>
    <w:rsid w:val="000B7B6A"/>
    <w:rsid w:val="000C04EE"/>
    <w:rsid w:val="000C0CD5"/>
    <w:rsid w:val="000C1410"/>
    <w:rsid w:val="000C1FEF"/>
    <w:rsid w:val="000C23B4"/>
    <w:rsid w:val="000C252B"/>
    <w:rsid w:val="000C27E6"/>
    <w:rsid w:val="000C2978"/>
    <w:rsid w:val="000C2D60"/>
    <w:rsid w:val="000C3322"/>
    <w:rsid w:val="000C3648"/>
    <w:rsid w:val="000C38C7"/>
    <w:rsid w:val="000C3A64"/>
    <w:rsid w:val="000C3A88"/>
    <w:rsid w:val="000C3F95"/>
    <w:rsid w:val="000C4183"/>
    <w:rsid w:val="000C456A"/>
    <w:rsid w:val="000C4DAF"/>
    <w:rsid w:val="000C53B9"/>
    <w:rsid w:val="000C58FC"/>
    <w:rsid w:val="000C5933"/>
    <w:rsid w:val="000C5AC5"/>
    <w:rsid w:val="000C5C6D"/>
    <w:rsid w:val="000C6037"/>
    <w:rsid w:val="000C6191"/>
    <w:rsid w:val="000C652F"/>
    <w:rsid w:val="000C66BD"/>
    <w:rsid w:val="000C692A"/>
    <w:rsid w:val="000C7567"/>
    <w:rsid w:val="000C7D95"/>
    <w:rsid w:val="000C7D9C"/>
    <w:rsid w:val="000D14F0"/>
    <w:rsid w:val="000D15C3"/>
    <w:rsid w:val="000D16DB"/>
    <w:rsid w:val="000D1964"/>
    <w:rsid w:val="000D1A56"/>
    <w:rsid w:val="000D1CED"/>
    <w:rsid w:val="000D2029"/>
    <w:rsid w:val="000D2255"/>
    <w:rsid w:val="000D2570"/>
    <w:rsid w:val="000D27D3"/>
    <w:rsid w:val="000D2BEF"/>
    <w:rsid w:val="000D312A"/>
    <w:rsid w:val="000D39E7"/>
    <w:rsid w:val="000D3FB1"/>
    <w:rsid w:val="000D4656"/>
    <w:rsid w:val="000D4806"/>
    <w:rsid w:val="000D4F2F"/>
    <w:rsid w:val="000D5066"/>
    <w:rsid w:val="000D5FC8"/>
    <w:rsid w:val="000D6262"/>
    <w:rsid w:val="000D6969"/>
    <w:rsid w:val="000D6CEE"/>
    <w:rsid w:val="000D6CF4"/>
    <w:rsid w:val="000D72ED"/>
    <w:rsid w:val="000D755E"/>
    <w:rsid w:val="000D7707"/>
    <w:rsid w:val="000D77DB"/>
    <w:rsid w:val="000D7AD7"/>
    <w:rsid w:val="000D7DEB"/>
    <w:rsid w:val="000E04FC"/>
    <w:rsid w:val="000E055F"/>
    <w:rsid w:val="000E057C"/>
    <w:rsid w:val="000E06DE"/>
    <w:rsid w:val="000E087C"/>
    <w:rsid w:val="000E0D57"/>
    <w:rsid w:val="000E0F81"/>
    <w:rsid w:val="000E10C2"/>
    <w:rsid w:val="000E2195"/>
    <w:rsid w:val="000E2410"/>
    <w:rsid w:val="000E2C79"/>
    <w:rsid w:val="000E33B2"/>
    <w:rsid w:val="000E3581"/>
    <w:rsid w:val="000E37A9"/>
    <w:rsid w:val="000E4214"/>
    <w:rsid w:val="000E432F"/>
    <w:rsid w:val="000E4423"/>
    <w:rsid w:val="000E4533"/>
    <w:rsid w:val="000E4870"/>
    <w:rsid w:val="000E4FC4"/>
    <w:rsid w:val="000E51B9"/>
    <w:rsid w:val="000E524F"/>
    <w:rsid w:val="000E5B2E"/>
    <w:rsid w:val="000E6F4F"/>
    <w:rsid w:val="000E7404"/>
    <w:rsid w:val="000E7AFB"/>
    <w:rsid w:val="000F00F0"/>
    <w:rsid w:val="000F05A9"/>
    <w:rsid w:val="000F09FC"/>
    <w:rsid w:val="000F0E13"/>
    <w:rsid w:val="000F14B2"/>
    <w:rsid w:val="000F1FE0"/>
    <w:rsid w:val="000F20AC"/>
    <w:rsid w:val="000F2165"/>
    <w:rsid w:val="000F28BA"/>
    <w:rsid w:val="000F2947"/>
    <w:rsid w:val="000F2B23"/>
    <w:rsid w:val="000F2BC7"/>
    <w:rsid w:val="000F327A"/>
    <w:rsid w:val="000F3372"/>
    <w:rsid w:val="000F3408"/>
    <w:rsid w:val="000F347F"/>
    <w:rsid w:val="000F3968"/>
    <w:rsid w:val="000F3A7E"/>
    <w:rsid w:val="000F442A"/>
    <w:rsid w:val="000F462A"/>
    <w:rsid w:val="000F4F6D"/>
    <w:rsid w:val="000F5379"/>
    <w:rsid w:val="000F54E4"/>
    <w:rsid w:val="000F58AB"/>
    <w:rsid w:val="000F5ECA"/>
    <w:rsid w:val="000F608F"/>
    <w:rsid w:val="000F6157"/>
    <w:rsid w:val="000F675F"/>
    <w:rsid w:val="000F7BCE"/>
    <w:rsid w:val="00100338"/>
    <w:rsid w:val="001004C6"/>
    <w:rsid w:val="00100CDB"/>
    <w:rsid w:val="0010131C"/>
    <w:rsid w:val="00101670"/>
    <w:rsid w:val="001016E9"/>
    <w:rsid w:val="00101787"/>
    <w:rsid w:val="00101B10"/>
    <w:rsid w:val="00101FC7"/>
    <w:rsid w:val="00102935"/>
    <w:rsid w:val="00103559"/>
    <w:rsid w:val="00103B95"/>
    <w:rsid w:val="00104956"/>
    <w:rsid w:val="001049FA"/>
    <w:rsid w:val="00104D79"/>
    <w:rsid w:val="00105177"/>
    <w:rsid w:val="001059F1"/>
    <w:rsid w:val="001060BB"/>
    <w:rsid w:val="001065B4"/>
    <w:rsid w:val="0010685C"/>
    <w:rsid w:val="001068E1"/>
    <w:rsid w:val="00106E4F"/>
    <w:rsid w:val="00106E76"/>
    <w:rsid w:val="00107050"/>
    <w:rsid w:val="00107529"/>
    <w:rsid w:val="00107A0B"/>
    <w:rsid w:val="00107DAE"/>
    <w:rsid w:val="00107F27"/>
    <w:rsid w:val="00110EFD"/>
    <w:rsid w:val="001111B5"/>
    <w:rsid w:val="00111217"/>
    <w:rsid w:val="00111861"/>
    <w:rsid w:val="00111941"/>
    <w:rsid w:val="00111969"/>
    <w:rsid w:val="00111A91"/>
    <w:rsid w:val="00111C72"/>
    <w:rsid w:val="00111E9C"/>
    <w:rsid w:val="00111FEC"/>
    <w:rsid w:val="00112284"/>
    <w:rsid w:val="00112664"/>
    <w:rsid w:val="00112A9E"/>
    <w:rsid w:val="00112BE1"/>
    <w:rsid w:val="00112BEE"/>
    <w:rsid w:val="00112CCE"/>
    <w:rsid w:val="00113144"/>
    <w:rsid w:val="0011347D"/>
    <w:rsid w:val="0011382C"/>
    <w:rsid w:val="00113ABA"/>
    <w:rsid w:val="00113BC6"/>
    <w:rsid w:val="00113D53"/>
    <w:rsid w:val="00114499"/>
    <w:rsid w:val="00114734"/>
    <w:rsid w:val="00114B88"/>
    <w:rsid w:val="00114E6A"/>
    <w:rsid w:val="001154E9"/>
    <w:rsid w:val="00115971"/>
    <w:rsid w:val="00115D5D"/>
    <w:rsid w:val="0011613F"/>
    <w:rsid w:val="0011650A"/>
    <w:rsid w:val="001168EB"/>
    <w:rsid w:val="001175CB"/>
    <w:rsid w:val="0011775E"/>
    <w:rsid w:val="0012003C"/>
    <w:rsid w:val="00121060"/>
    <w:rsid w:val="001210FD"/>
    <w:rsid w:val="00121205"/>
    <w:rsid w:val="00121B40"/>
    <w:rsid w:val="00122006"/>
    <w:rsid w:val="0012233E"/>
    <w:rsid w:val="001228AE"/>
    <w:rsid w:val="00122EB1"/>
    <w:rsid w:val="00123DDF"/>
    <w:rsid w:val="0012462A"/>
    <w:rsid w:val="00124905"/>
    <w:rsid w:val="00125492"/>
    <w:rsid w:val="001257B2"/>
    <w:rsid w:val="0012582B"/>
    <w:rsid w:val="00125D73"/>
    <w:rsid w:val="001260D0"/>
    <w:rsid w:val="001262CD"/>
    <w:rsid w:val="0012651A"/>
    <w:rsid w:val="00126521"/>
    <w:rsid w:val="00126A3E"/>
    <w:rsid w:val="0012715F"/>
    <w:rsid w:val="001275A7"/>
    <w:rsid w:val="00127625"/>
    <w:rsid w:val="001300F4"/>
    <w:rsid w:val="001303D3"/>
    <w:rsid w:val="001310AD"/>
    <w:rsid w:val="001316A1"/>
    <w:rsid w:val="00131803"/>
    <w:rsid w:val="00131A79"/>
    <w:rsid w:val="00131D27"/>
    <w:rsid w:val="00131E9A"/>
    <w:rsid w:val="001324A0"/>
    <w:rsid w:val="0013295C"/>
    <w:rsid w:val="00132968"/>
    <w:rsid w:val="00132E50"/>
    <w:rsid w:val="0013395A"/>
    <w:rsid w:val="0013417E"/>
    <w:rsid w:val="0013491F"/>
    <w:rsid w:val="00134BDF"/>
    <w:rsid w:val="00134D30"/>
    <w:rsid w:val="00134E98"/>
    <w:rsid w:val="00135178"/>
    <w:rsid w:val="001356B6"/>
    <w:rsid w:val="001357AB"/>
    <w:rsid w:val="00135D52"/>
    <w:rsid w:val="001361AA"/>
    <w:rsid w:val="0013684F"/>
    <w:rsid w:val="00136868"/>
    <w:rsid w:val="00136A6C"/>
    <w:rsid w:val="00137161"/>
    <w:rsid w:val="00137275"/>
    <w:rsid w:val="001377CA"/>
    <w:rsid w:val="00140696"/>
    <w:rsid w:val="00140E0D"/>
    <w:rsid w:val="00141155"/>
    <w:rsid w:val="00142035"/>
    <w:rsid w:val="00142540"/>
    <w:rsid w:val="001428A6"/>
    <w:rsid w:val="00142991"/>
    <w:rsid w:val="00142C52"/>
    <w:rsid w:val="001430B6"/>
    <w:rsid w:val="001434AA"/>
    <w:rsid w:val="001435CA"/>
    <w:rsid w:val="00143CEA"/>
    <w:rsid w:val="001441BB"/>
    <w:rsid w:val="00144448"/>
    <w:rsid w:val="001444A5"/>
    <w:rsid w:val="00144BF5"/>
    <w:rsid w:val="00145029"/>
    <w:rsid w:val="0014508F"/>
    <w:rsid w:val="001451F8"/>
    <w:rsid w:val="00145344"/>
    <w:rsid w:val="001454F1"/>
    <w:rsid w:val="001460EE"/>
    <w:rsid w:val="001466CC"/>
    <w:rsid w:val="00146852"/>
    <w:rsid w:val="00146B57"/>
    <w:rsid w:val="00147107"/>
    <w:rsid w:val="001472C9"/>
    <w:rsid w:val="00147311"/>
    <w:rsid w:val="00147A0E"/>
    <w:rsid w:val="001503DA"/>
    <w:rsid w:val="0015068F"/>
    <w:rsid w:val="001508B0"/>
    <w:rsid w:val="00151330"/>
    <w:rsid w:val="0015199B"/>
    <w:rsid w:val="00151A5B"/>
    <w:rsid w:val="00151C3F"/>
    <w:rsid w:val="00151F01"/>
    <w:rsid w:val="001521D0"/>
    <w:rsid w:val="001521DD"/>
    <w:rsid w:val="0015256E"/>
    <w:rsid w:val="0015280B"/>
    <w:rsid w:val="0015319D"/>
    <w:rsid w:val="001537F1"/>
    <w:rsid w:val="00153BAE"/>
    <w:rsid w:val="00153CE0"/>
    <w:rsid w:val="00153E07"/>
    <w:rsid w:val="00153F7C"/>
    <w:rsid w:val="0015456C"/>
    <w:rsid w:val="00154598"/>
    <w:rsid w:val="00155100"/>
    <w:rsid w:val="00155746"/>
    <w:rsid w:val="001561D4"/>
    <w:rsid w:val="001562B6"/>
    <w:rsid w:val="00157502"/>
    <w:rsid w:val="00157697"/>
    <w:rsid w:val="001603F4"/>
    <w:rsid w:val="00161295"/>
    <w:rsid w:val="001613E1"/>
    <w:rsid w:val="001614C1"/>
    <w:rsid w:val="00161658"/>
    <w:rsid w:val="001618F1"/>
    <w:rsid w:val="00161FD1"/>
    <w:rsid w:val="00162122"/>
    <w:rsid w:val="001627C6"/>
    <w:rsid w:val="0016305B"/>
    <w:rsid w:val="0016483E"/>
    <w:rsid w:val="001649CC"/>
    <w:rsid w:val="001654FC"/>
    <w:rsid w:val="00165FA9"/>
    <w:rsid w:val="00166D57"/>
    <w:rsid w:val="00167410"/>
    <w:rsid w:val="001675C9"/>
    <w:rsid w:val="00167655"/>
    <w:rsid w:val="00167CDB"/>
    <w:rsid w:val="00170067"/>
    <w:rsid w:val="00170144"/>
    <w:rsid w:val="00170EE5"/>
    <w:rsid w:val="00171188"/>
    <w:rsid w:val="00171849"/>
    <w:rsid w:val="001718A0"/>
    <w:rsid w:val="001718AA"/>
    <w:rsid w:val="00171D62"/>
    <w:rsid w:val="00171F94"/>
    <w:rsid w:val="001723E4"/>
    <w:rsid w:val="00172513"/>
    <w:rsid w:val="0017295F"/>
    <w:rsid w:val="00172A27"/>
    <w:rsid w:val="00172EEE"/>
    <w:rsid w:val="0017367A"/>
    <w:rsid w:val="001740D0"/>
    <w:rsid w:val="001745D8"/>
    <w:rsid w:val="001745F8"/>
    <w:rsid w:val="00175CB8"/>
    <w:rsid w:val="00175F52"/>
    <w:rsid w:val="0017616C"/>
    <w:rsid w:val="001765CD"/>
    <w:rsid w:val="00176BBA"/>
    <w:rsid w:val="001773DB"/>
    <w:rsid w:val="00177578"/>
    <w:rsid w:val="00177853"/>
    <w:rsid w:val="00177EE1"/>
    <w:rsid w:val="00180AC8"/>
    <w:rsid w:val="001810AC"/>
    <w:rsid w:val="00182034"/>
    <w:rsid w:val="00182175"/>
    <w:rsid w:val="00182265"/>
    <w:rsid w:val="001822B3"/>
    <w:rsid w:val="001825DF"/>
    <w:rsid w:val="00182B6E"/>
    <w:rsid w:val="00182B8C"/>
    <w:rsid w:val="00182CEA"/>
    <w:rsid w:val="00182DC4"/>
    <w:rsid w:val="001832A5"/>
    <w:rsid w:val="0018341B"/>
    <w:rsid w:val="001834EE"/>
    <w:rsid w:val="001839AC"/>
    <w:rsid w:val="001839E2"/>
    <w:rsid w:val="00183BE7"/>
    <w:rsid w:val="00184F24"/>
    <w:rsid w:val="00185123"/>
    <w:rsid w:val="0018527D"/>
    <w:rsid w:val="001854A2"/>
    <w:rsid w:val="00186177"/>
    <w:rsid w:val="0018666C"/>
    <w:rsid w:val="001866C6"/>
    <w:rsid w:val="001876B8"/>
    <w:rsid w:val="0018780E"/>
    <w:rsid w:val="0018791F"/>
    <w:rsid w:val="00187991"/>
    <w:rsid w:val="0019004B"/>
    <w:rsid w:val="001904A0"/>
    <w:rsid w:val="00190566"/>
    <w:rsid w:val="001909EC"/>
    <w:rsid w:val="00190C67"/>
    <w:rsid w:val="00190CC2"/>
    <w:rsid w:val="00190DD1"/>
    <w:rsid w:val="00191442"/>
    <w:rsid w:val="00192068"/>
    <w:rsid w:val="00192333"/>
    <w:rsid w:val="0019254B"/>
    <w:rsid w:val="001926EC"/>
    <w:rsid w:val="00192C94"/>
    <w:rsid w:val="001932F5"/>
    <w:rsid w:val="00193F8F"/>
    <w:rsid w:val="001940A5"/>
    <w:rsid w:val="00194171"/>
    <w:rsid w:val="00195092"/>
    <w:rsid w:val="00195371"/>
    <w:rsid w:val="00195783"/>
    <w:rsid w:val="00195908"/>
    <w:rsid w:val="0019598B"/>
    <w:rsid w:val="00195B74"/>
    <w:rsid w:val="00195E14"/>
    <w:rsid w:val="00196063"/>
    <w:rsid w:val="00196301"/>
    <w:rsid w:val="00196CC1"/>
    <w:rsid w:val="001970D2"/>
    <w:rsid w:val="001976E9"/>
    <w:rsid w:val="00197EC1"/>
    <w:rsid w:val="001A01A3"/>
    <w:rsid w:val="001A088B"/>
    <w:rsid w:val="001A0D76"/>
    <w:rsid w:val="001A0F26"/>
    <w:rsid w:val="001A0FC9"/>
    <w:rsid w:val="001A1226"/>
    <w:rsid w:val="001A14F0"/>
    <w:rsid w:val="001A1C09"/>
    <w:rsid w:val="001A1C5F"/>
    <w:rsid w:val="001A1CB1"/>
    <w:rsid w:val="001A224D"/>
    <w:rsid w:val="001A2827"/>
    <w:rsid w:val="001A2946"/>
    <w:rsid w:val="001A2CC4"/>
    <w:rsid w:val="001A329D"/>
    <w:rsid w:val="001A3605"/>
    <w:rsid w:val="001A3DDB"/>
    <w:rsid w:val="001A46A2"/>
    <w:rsid w:val="001A4F6C"/>
    <w:rsid w:val="001A4F9E"/>
    <w:rsid w:val="001A5236"/>
    <w:rsid w:val="001A5318"/>
    <w:rsid w:val="001A6082"/>
    <w:rsid w:val="001A6A41"/>
    <w:rsid w:val="001A6B1E"/>
    <w:rsid w:val="001A6DE5"/>
    <w:rsid w:val="001A727B"/>
    <w:rsid w:val="001A7632"/>
    <w:rsid w:val="001B0492"/>
    <w:rsid w:val="001B19FE"/>
    <w:rsid w:val="001B2649"/>
    <w:rsid w:val="001B27A5"/>
    <w:rsid w:val="001B38E4"/>
    <w:rsid w:val="001B3B33"/>
    <w:rsid w:val="001B47B0"/>
    <w:rsid w:val="001B4D0C"/>
    <w:rsid w:val="001B4EE2"/>
    <w:rsid w:val="001B5146"/>
    <w:rsid w:val="001B5717"/>
    <w:rsid w:val="001B5941"/>
    <w:rsid w:val="001B5B34"/>
    <w:rsid w:val="001B5D65"/>
    <w:rsid w:val="001B6AD7"/>
    <w:rsid w:val="001B6B6A"/>
    <w:rsid w:val="001B6DAD"/>
    <w:rsid w:val="001B6EFD"/>
    <w:rsid w:val="001B7ADB"/>
    <w:rsid w:val="001B7E6D"/>
    <w:rsid w:val="001B7F5D"/>
    <w:rsid w:val="001B7F7C"/>
    <w:rsid w:val="001C03B5"/>
    <w:rsid w:val="001C0A19"/>
    <w:rsid w:val="001C1249"/>
    <w:rsid w:val="001C1B49"/>
    <w:rsid w:val="001C1C95"/>
    <w:rsid w:val="001C1E2E"/>
    <w:rsid w:val="001C2930"/>
    <w:rsid w:val="001C3584"/>
    <w:rsid w:val="001C3771"/>
    <w:rsid w:val="001C39EF"/>
    <w:rsid w:val="001C4223"/>
    <w:rsid w:val="001C447A"/>
    <w:rsid w:val="001C463B"/>
    <w:rsid w:val="001C4BC0"/>
    <w:rsid w:val="001C4EE9"/>
    <w:rsid w:val="001C5105"/>
    <w:rsid w:val="001C51F3"/>
    <w:rsid w:val="001C5890"/>
    <w:rsid w:val="001C6282"/>
    <w:rsid w:val="001C69EB"/>
    <w:rsid w:val="001C6E01"/>
    <w:rsid w:val="001C703A"/>
    <w:rsid w:val="001C70F2"/>
    <w:rsid w:val="001C75C3"/>
    <w:rsid w:val="001C768B"/>
    <w:rsid w:val="001C7888"/>
    <w:rsid w:val="001C79BB"/>
    <w:rsid w:val="001C7FA3"/>
    <w:rsid w:val="001D0432"/>
    <w:rsid w:val="001D0465"/>
    <w:rsid w:val="001D120D"/>
    <w:rsid w:val="001D1C85"/>
    <w:rsid w:val="001D2298"/>
    <w:rsid w:val="001D2357"/>
    <w:rsid w:val="001D2973"/>
    <w:rsid w:val="001D451A"/>
    <w:rsid w:val="001D47DF"/>
    <w:rsid w:val="001D485A"/>
    <w:rsid w:val="001D4941"/>
    <w:rsid w:val="001D4BF6"/>
    <w:rsid w:val="001D4CDB"/>
    <w:rsid w:val="001D4D50"/>
    <w:rsid w:val="001D4D6B"/>
    <w:rsid w:val="001D4E9C"/>
    <w:rsid w:val="001D4ECA"/>
    <w:rsid w:val="001D5400"/>
    <w:rsid w:val="001D5A0F"/>
    <w:rsid w:val="001D5F63"/>
    <w:rsid w:val="001D6856"/>
    <w:rsid w:val="001D6D94"/>
    <w:rsid w:val="001D7004"/>
    <w:rsid w:val="001D7132"/>
    <w:rsid w:val="001D769B"/>
    <w:rsid w:val="001D7766"/>
    <w:rsid w:val="001D7993"/>
    <w:rsid w:val="001D7B75"/>
    <w:rsid w:val="001D7E9A"/>
    <w:rsid w:val="001E0281"/>
    <w:rsid w:val="001E1589"/>
    <w:rsid w:val="001E184C"/>
    <w:rsid w:val="001E2377"/>
    <w:rsid w:val="001E23B8"/>
    <w:rsid w:val="001E2666"/>
    <w:rsid w:val="001E2875"/>
    <w:rsid w:val="001E2A07"/>
    <w:rsid w:val="001E2B04"/>
    <w:rsid w:val="001E2B12"/>
    <w:rsid w:val="001E2B6E"/>
    <w:rsid w:val="001E2E58"/>
    <w:rsid w:val="001E31F9"/>
    <w:rsid w:val="001E323B"/>
    <w:rsid w:val="001E389F"/>
    <w:rsid w:val="001E3C0A"/>
    <w:rsid w:val="001E3D90"/>
    <w:rsid w:val="001E4099"/>
    <w:rsid w:val="001E44C5"/>
    <w:rsid w:val="001E4E2F"/>
    <w:rsid w:val="001E5FCF"/>
    <w:rsid w:val="001E6C3F"/>
    <w:rsid w:val="001E70F0"/>
    <w:rsid w:val="001E7B1D"/>
    <w:rsid w:val="001E7CE2"/>
    <w:rsid w:val="001F0FB4"/>
    <w:rsid w:val="001F109D"/>
    <w:rsid w:val="001F1182"/>
    <w:rsid w:val="001F13AB"/>
    <w:rsid w:val="001F13C9"/>
    <w:rsid w:val="001F191A"/>
    <w:rsid w:val="001F243B"/>
    <w:rsid w:val="001F2518"/>
    <w:rsid w:val="001F2563"/>
    <w:rsid w:val="001F3A5C"/>
    <w:rsid w:val="001F412C"/>
    <w:rsid w:val="001F454D"/>
    <w:rsid w:val="001F45C6"/>
    <w:rsid w:val="001F490D"/>
    <w:rsid w:val="001F50B6"/>
    <w:rsid w:val="001F636B"/>
    <w:rsid w:val="001F65E5"/>
    <w:rsid w:val="001F6BB6"/>
    <w:rsid w:val="001F6CD3"/>
    <w:rsid w:val="001F6EA4"/>
    <w:rsid w:val="001F728E"/>
    <w:rsid w:val="001F768B"/>
    <w:rsid w:val="001F7FE2"/>
    <w:rsid w:val="001F7FE7"/>
    <w:rsid w:val="002002A3"/>
    <w:rsid w:val="00200AF4"/>
    <w:rsid w:val="00200B8B"/>
    <w:rsid w:val="00200F18"/>
    <w:rsid w:val="00201091"/>
    <w:rsid w:val="00201329"/>
    <w:rsid w:val="002014B0"/>
    <w:rsid w:val="00201520"/>
    <w:rsid w:val="002019E5"/>
    <w:rsid w:val="00201A98"/>
    <w:rsid w:val="00201ACC"/>
    <w:rsid w:val="00201D6B"/>
    <w:rsid w:val="00201FC6"/>
    <w:rsid w:val="0020242D"/>
    <w:rsid w:val="00202439"/>
    <w:rsid w:val="00202A33"/>
    <w:rsid w:val="00202AE1"/>
    <w:rsid w:val="00202C71"/>
    <w:rsid w:val="00202E44"/>
    <w:rsid w:val="002032BE"/>
    <w:rsid w:val="00203781"/>
    <w:rsid w:val="002037F4"/>
    <w:rsid w:val="00203C2B"/>
    <w:rsid w:val="00204744"/>
    <w:rsid w:val="00204795"/>
    <w:rsid w:val="002052AE"/>
    <w:rsid w:val="002055AD"/>
    <w:rsid w:val="002058B6"/>
    <w:rsid w:val="00205AD6"/>
    <w:rsid w:val="00205B87"/>
    <w:rsid w:val="00206779"/>
    <w:rsid w:val="00207309"/>
    <w:rsid w:val="00207C5E"/>
    <w:rsid w:val="00207DA3"/>
    <w:rsid w:val="002100EC"/>
    <w:rsid w:val="00210231"/>
    <w:rsid w:val="0021112C"/>
    <w:rsid w:val="00211614"/>
    <w:rsid w:val="00212108"/>
    <w:rsid w:val="0021247C"/>
    <w:rsid w:val="002128E3"/>
    <w:rsid w:val="002133B1"/>
    <w:rsid w:val="0021407F"/>
    <w:rsid w:val="0021457A"/>
    <w:rsid w:val="00214717"/>
    <w:rsid w:val="002148F8"/>
    <w:rsid w:val="002151EA"/>
    <w:rsid w:val="00215289"/>
    <w:rsid w:val="002158C7"/>
    <w:rsid w:val="00215C80"/>
    <w:rsid w:val="00215E24"/>
    <w:rsid w:val="002164B6"/>
    <w:rsid w:val="00216789"/>
    <w:rsid w:val="00216A87"/>
    <w:rsid w:val="002175F7"/>
    <w:rsid w:val="00217999"/>
    <w:rsid w:val="00217F52"/>
    <w:rsid w:val="00217F5A"/>
    <w:rsid w:val="00220101"/>
    <w:rsid w:val="002202DD"/>
    <w:rsid w:val="002209E9"/>
    <w:rsid w:val="002211ED"/>
    <w:rsid w:val="00221364"/>
    <w:rsid w:val="00221DC7"/>
    <w:rsid w:val="0022221A"/>
    <w:rsid w:val="00222555"/>
    <w:rsid w:val="00222896"/>
    <w:rsid w:val="002229B3"/>
    <w:rsid w:val="00223515"/>
    <w:rsid w:val="00223E17"/>
    <w:rsid w:val="00223FDF"/>
    <w:rsid w:val="002246C2"/>
    <w:rsid w:val="00224AA9"/>
    <w:rsid w:val="00224DC0"/>
    <w:rsid w:val="00224F15"/>
    <w:rsid w:val="002253B3"/>
    <w:rsid w:val="002257A7"/>
    <w:rsid w:val="0022583C"/>
    <w:rsid w:val="00226977"/>
    <w:rsid w:val="00226B86"/>
    <w:rsid w:val="00227108"/>
    <w:rsid w:val="002302BD"/>
    <w:rsid w:val="0023111A"/>
    <w:rsid w:val="00232141"/>
    <w:rsid w:val="002323DB"/>
    <w:rsid w:val="00232776"/>
    <w:rsid w:val="002329CA"/>
    <w:rsid w:val="00233152"/>
    <w:rsid w:val="00233983"/>
    <w:rsid w:val="00233D9C"/>
    <w:rsid w:val="00233F32"/>
    <w:rsid w:val="00233FD3"/>
    <w:rsid w:val="00234A52"/>
    <w:rsid w:val="00234E50"/>
    <w:rsid w:val="00235249"/>
    <w:rsid w:val="0023529E"/>
    <w:rsid w:val="00235C16"/>
    <w:rsid w:val="00236663"/>
    <w:rsid w:val="00236964"/>
    <w:rsid w:val="0023729A"/>
    <w:rsid w:val="002377E4"/>
    <w:rsid w:val="0023792F"/>
    <w:rsid w:val="00237B22"/>
    <w:rsid w:val="00237D48"/>
    <w:rsid w:val="00237EA2"/>
    <w:rsid w:val="002404D5"/>
    <w:rsid w:val="00240B75"/>
    <w:rsid w:val="00240D69"/>
    <w:rsid w:val="00240D8C"/>
    <w:rsid w:val="00241027"/>
    <w:rsid w:val="002415FE"/>
    <w:rsid w:val="00242DBB"/>
    <w:rsid w:val="00243066"/>
    <w:rsid w:val="00243406"/>
    <w:rsid w:val="00243A4F"/>
    <w:rsid w:val="00243C7E"/>
    <w:rsid w:val="00243E10"/>
    <w:rsid w:val="00243FC1"/>
    <w:rsid w:val="00244163"/>
    <w:rsid w:val="002441EA"/>
    <w:rsid w:val="00244388"/>
    <w:rsid w:val="0024441F"/>
    <w:rsid w:val="0024500E"/>
    <w:rsid w:val="00245B7B"/>
    <w:rsid w:val="00246156"/>
    <w:rsid w:val="00246686"/>
    <w:rsid w:val="00246B65"/>
    <w:rsid w:val="00246C33"/>
    <w:rsid w:val="002479AA"/>
    <w:rsid w:val="00247BCA"/>
    <w:rsid w:val="00247CF8"/>
    <w:rsid w:val="00247F5E"/>
    <w:rsid w:val="00250CA1"/>
    <w:rsid w:val="002519BA"/>
    <w:rsid w:val="00251C36"/>
    <w:rsid w:val="00251CE4"/>
    <w:rsid w:val="00252799"/>
    <w:rsid w:val="00252809"/>
    <w:rsid w:val="00252BF5"/>
    <w:rsid w:val="00252C78"/>
    <w:rsid w:val="00252DB8"/>
    <w:rsid w:val="002535A9"/>
    <w:rsid w:val="00253C9C"/>
    <w:rsid w:val="00254151"/>
    <w:rsid w:val="0025454A"/>
    <w:rsid w:val="00254828"/>
    <w:rsid w:val="00254840"/>
    <w:rsid w:val="00254D6A"/>
    <w:rsid w:val="00255A65"/>
    <w:rsid w:val="00255E63"/>
    <w:rsid w:val="0025689C"/>
    <w:rsid w:val="002569B4"/>
    <w:rsid w:val="00256C64"/>
    <w:rsid w:val="0025706B"/>
    <w:rsid w:val="002578F9"/>
    <w:rsid w:val="00257AD5"/>
    <w:rsid w:val="0026078D"/>
    <w:rsid w:val="00260CFE"/>
    <w:rsid w:val="00260E0F"/>
    <w:rsid w:val="0026145D"/>
    <w:rsid w:val="0026162A"/>
    <w:rsid w:val="00261C80"/>
    <w:rsid w:val="00262113"/>
    <w:rsid w:val="002624E5"/>
    <w:rsid w:val="00262A0C"/>
    <w:rsid w:val="00262F4B"/>
    <w:rsid w:val="00263162"/>
    <w:rsid w:val="00264421"/>
    <w:rsid w:val="002649BD"/>
    <w:rsid w:val="00264F85"/>
    <w:rsid w:val="00265533"/>
    <w:rsid w:val="002665EC"/>
    <w:rsid w:val="002668A3"/>
    <w:rsid w:val="00266B81"/>
    <w:rsid w:val="002671AE"/>
    <w:rsid w:val="002673CF"/>
    <w:rsid w:val="002678AD"/>
    <w:rsid w:val="002702C4"/>
    <w:rsid w:val="002704AC"/>
    <w:rsid w:val="00271174"/>
    <w:rsid w:val="00271A01"/>
    <w:rsid w:val="00271B23"/>
    <w:rsid w:val="00271CD5"/>
    <w:rsid w:val="00271D0C"/>
    <w:rsid w:val="00271E82"/>
    <w:rsid w:val="00271ED4"/>
    <w:rsid w:val="00272203"/>
    <w:rsid w:val="002737B2"/>
    <w:rsid w:val="00273E1C"/>
    <w:rsid w:val="002741D4"/>
    <w:rsid w:val="00274ADF"/>
    <w:rsid w:val="00274BDC"/>
    <w:rsid w:val="0027547B"/>
    <w:rsid w:val="00275D91"/>
    <w:rsid w:val="00275E9C"/>
    <w:rsid w:val="002763DC"/>
    <w:rsid w:val="00277056"/>
    <w:rsid w:val="0027763A"/>
    <w:rsid w:val="00277A55"/>
    <w:rsid w:val="00277D14"/>
    <w:rsid w:val="0028014A"/>
    <w:rsid w:val="002801B3"/>
    <w:rsid w:val="00281256"/>
    <w:rsid w:val="0028175E"/>
    <w:rsid w:val="00281805"/>
    <w:rsid w:val="002819FB"/>
    <w:rsid w:val="002825C2"/>
    <w:rsid w:val="00282A92"/>
    <w:rsid w:val="00283404"/>
    <w:rsid w:val="002839D7"/>
    <w:rsid w:val="00283F5B"/>
    <w:rsid w:val="00284015"/>
    <w:rsid w:val="002840D9"/>
    <w:rsid w:val="00284180"/>
    <w:rsid w:val="00284D22"/>
    <w:rsid w:val="00284E52"/>
    <w:rsid w:val="002855A2"/>
    <w:rsid w:val="002858C4"/>
    <w:rsid w:val="00285ED6"/>
    <w:rsid w:val="002860F7"/>
    <w:rsid w:val="002864C8"/>
    <w:rsid w:val="00286A7E"/>
    <w:rsid w:val="00286E8C"/>
    <w:rsid w:val="00286ED7"/>
    <w:rsid w:val="002874D9"/>
    <w:rsid w:val="00287AF1"/>
    <w:rsid w:val="00290671"/>
    <w:rsid w:val="00290765"/>
    <w:rsid w:val="00290FA4"/>
    <w:rsid w:val="00291228"/>
    <w:rsid w:val="002915BD"/>
    <w:rsid w:val="00291CE2"/>
    <w:rsid w:val="00292463"/>
    <w:rsid w:val="00292901"/>
    <w:rsid w:val="00293307"/>
    <w:rsid w:val="002936AD"/>
    <w:rsid w:val="002938D4"/>
    <w:rsid w:val="00295E1B"/>
    <w:rsid w:val="002963AC"/>
    <w:rsid w:val="00296B5C"/>
    <w:rsid w:val="00296E61"/>
    <w:rsid w:val="002970F5"/>
    <w:rsid w:val="00297230"/>
    <w:rsid w:val="002974BD"/>
    <w:rsid w:val="00297514"/>
    <w:rsid w:val="002975D6"/>
    <w:rsid w:val="00297812"/>
    <w:rsid w:val="00297A58"/>
    <w:rsid w:val="00297A78"/>
    <w:rsid w:val="00297E46"/>
    <w:rsid w:val="002A0013"/>
    <w:rsid w:val="002A0096"/>
    <w:rsid w:val="002A0119"/>
    <w:rsid w:val="002A0A6B"/>
    <w:rsid w:val="002A0E26"/>
    <w:rsid w:val="002A0F4E"/>
    <w:rsid w:val="002A1314"/>
    <w:rsid w:val="002A1B21"/>
    <w:rsid w:val="002A1C4A"/>
    <w:rsid w:val="002A1D93"/>
    <w:rsid w:val="002A1DAC"/>
    <w:rsid w:val="002A1E63"/>
    <w:rsid w:val="002A2038"/>
    <w:rsid w:val="002A20AC"/>
    <w:rsid w:val="002A23C1"/>
    <w:rsid w:val="002A2509"/>
    <w:rsid w:val="002A2EC6"/>
    <w:rsid w:val="002A2FC0"/>
    <w:rsid w:val="002A4007"/>
    <w:rsid w:val="002A425F"/>
    <w:rsid w:val="002A44B9"/>
    <w:rsid w:val="002A4CFB"/>
    <w:rsid w:val="002A4D86"/>
    <w:rsid w:val="002A53F2"/>
    <w:rsid w:val="002A5EC2"/>
    <w:rsid w:val="002A64F0"/>
    <w:rsid w:val="002A6A32"/>
    <w:rsid w:val="002A6FBB"/>
    <w:rsid w:val="002A7099"/>
    <w:rsid w:val="002A7C6D"/>
    <w:rsid w:val="002A7DDC"/>
    <w:rsid w:val="002A7FBA"/>
    <w:rsid w:val="002B00EC"/>
    <w:rsid w:val="002B0A8C"/>
    <w:rsid w:val="002B1C11"/>
    <w:rsid w:val="002B32A0"/>
    <w:rsid w:val="002B3572"/>
    <w:rsid w:val="002B374D"/>
    <w:rsid w:val="002B4097"/>
    <w:rsid w:val="002B44CC"/>
    <w:rsid w:val="002B50EB"/>
    <w:rsid w:val="002B546C"/>
    <w:rsid w:val="002B5AF6"/>
    <w:rsid w:val="002B5D25"/>
    <w:rsid w:val="002B5FE8"/>
    <w:rsid w:val="002B6635"/>
    <w:rsid w:val="002B6D17"/>
    <w:rsid w:val="002B6EFB"/>
    <w:rsid w:val="002B737D"/>
    <w:rsid w:val="002B7422"/>
    <w:rsid w:val="002B762C"/>
    <w:rsid w:val="002C0AA1"/>
    <w:rsid w:val="002C18C8"/>
    <w:rsid w:val="002C1DE8"/>
    <w:rsid w:val="002C2AAF"/>
    <w:rsid w:val="002C2AE2"/>
    <w:rsid w:val="002C3A0B"/>
    <w:rsid w:val="002C3E3D"/>
    <w:rsid w:val="002C44EB"/>
    <w:rsid w:val="002C45AA"/>
    <w:rsid w:val="002C497A"/>
    <w:rsid w:val="002C49C3"/>
    <w:rsid w:val="002C52CD"/>
    <w:rsid w:val="002C5B1E"/>
    <w:rsid w:val="002C6925"/>
    <w:rsid w:val="002C738D"/>
    <w:rsid w:val="002C7DB8"/>
    <w:rsid w:val="002C7FCA"/>
    <w:rsid w:val="002D02BA"/>
    <w:rsid w:val="002D067D"/>
    <w:rsid w:val="002D06D9"/>
    <w:rsid w:val="002D0F18"/>
    <w:rsid w:val="002D1290"/>
    <w:rsid w:val="002D15F8"/>
    <w:rsid w:val="002D1786"/>
    <w:rsid w:val="002D21D9"/>
    <w:rsid w:val="002D24D9"/>
    <w:rsid w:val="002D2670"/>
    <w:rsid w:val="002D33A1"/>
    <w:rsid w:val="002D3F22"/>
    <w:rsid w:val="002D4D6E"/>
    <w:rsid w:val="002D589A"/>
    <w:rsid w:val="002D62B6"/>
    <w:rsid w:val="002D6942"/>
    <w:rsid w:val="002D6B62"/>
    <w:rsid w:val="002D6C3B"/>
    <w:rsid w:val="002D6C48"/>
    <w:rsid w:val="002D748A"/>
    <w:rsid w:val="002D7853"/>
    <w:rsid w:val="002D7CF6"/>
    <w:rsid w:val="002E103F"/>
    <w:rsid w:val="002E2D13"/>
    <w:rsid w:val="002E301D"/>
    <w:rsid w:val="002E35BA"/>
    <w:rsid w:val="002E3979"/>
    <w:rsid w:val="002E46A1"/>
    <w:rsid w:val="002E5672"/>
    <w:rsid w:val="002E588B"/>
    <w:rsid w:val="002E5C08"/>
    <w:rsid w:val="002E615B"/>
    <w:rsid w:val="002E6B80"/>
    <w:rsid w:val="002E73B1"/>
    <w:rsid w:val="002E78E1"/>
    <w:rsid w:val="002E797B"/>
    <w:rsid w:val="002E7D03"/>
    <w:rsid w:val="002E7E75"/>
    <w:rsid w:val="002F0300"/>
    <w:rsid w:val="002F036E"/>
    <w:rsid w:val="002F06BC"/>
    <w:rsid w:val="002F10B1"/>
    <w:rsid w:val="002F155F"/>
    <w:rsid w:val="002F1780"/>
    <w:rsid w:val="002F1966"/>
    <w:rsid w:val="002F1A66"/>
    <w:rsid w:val="002F27E1"/>
    <w:rsid w:val="002F2996"/>
    <w:rsid w:val="002F2FEA"/>
    <w:rsid w:val="002F3223"/>
    <w:rsid w:val="002F3526"/>
    <w:rsid w:val="002F374F"/>
    <w:rsid w:val="002F3CEA"/>
    <w:rsid w:val="002F408B"/>
    <w:rsid w:val="002F408D"/>
    <w:rsid w:val="002F4CD4"/>
    <w:rsid w:val="002F4E6D"/>
    <w:rsid w:val="002F4F62"/>
    <w:rsid w:val="002F524E"/>
    <w:rsid w:val="002F58E4"/>
    <w:rsid w:val="002F59A3"/>
    <w:rsid w:val="002F5A4C"/>
    <w:rsid w:val="002F5BC2"/>
    <w:rsid w:val="002F6227"/>
    <w:rsid w:val="002F6DC7"/>
    <w:rsid w:val="002F7D58"/>
    <w:rsid w:val="00300492"/>
    <w:rsid w:val="003009B6"/>
    <w:rsid w:val="00300C0B"/>
    <w:rsid w:val="00300F8C"/>
    <w:rsid w:val="003013FE"/>
    <w:rsid w:val="003014E2"/>
    <w:rsid w:val="00301536"/>
    <w:rsid w:val="00301D60"/>
    <w:rsid w:val="00301FEC"/>
    <w:rsid w:val="0030206C"/>
    <w:rsid w:val="00302727"/>
    <w:rsid w:val="00302751"/>
    <w:rsid w:val="00302924"/>
    <w:rsid w:val="00302E8A"/>
    <w:rsid w:val="00303160"/>
    <w:rsid w:val="00304CC1"/>
    <w:rsid w:val="00304CE9"/>
    <w:rsid w:val="00305017"/>
    <w:rsid w:val="003052CF"/>
    <w:rsid w:val="003059CF"/>
    <w:rsid w:val="00305FE3"/>
    <w:rsid w:val="00306479"/>
    <w:rsid w:val="0030669B"/>
    <w:rsid w:val="00306922"/>
    <w:rsid w:val="00306C22"/>
    <w:rsid w:val="00307F7D"/>
    <w:rsid w:val="00307FE7"/>
    <w:rsid w:val="00310654"/>
    <w:rsid w:val="00311174"/>
    <w:rsid w:val="003117B3"/>
    <w:rsid w:val="00311B34"/>
    <w:rsid w:val="00311E22"/>
    <w:rsid w:val="00311FDF"/>
    <w:rsid w:val="00311FE1"/>
    <w:rsid w:val="00312FE9"/>
    <w:rsid w:val="003136EE"/>
    <w:rsid w:val="003137C5"/>
    <w:rsid w:val="00313903"/>
    <w:rsid w:val="003139F2"/>
    <w:rsid w:val="00313BCF"/>
    <w:rsid w:val="00313BF2"/>
    <w:rsid w:val="00313C63"/>
    <w:rsid w:val="003144D5"/>
    <w:rsid w:val="00314A75"/>
    <w:rsid w:val="00314B07"/>
    <w:rsid w:val="003150F9"/>
    <w:rsid w:val="003158B3"/>
    <w:rsid w:val="00315A30"/>
    <w:rsid w:val="00315E84"/>
    <w:rsid w:val="003161DF"/>
    <w:rsid w:val="003165A8"/>
    <w:rsid w:val="00316CC5"/>
    <w:rsid w:val="00316EAD"/>
    <w:rsid w:val="00317161"/>
    <w:rsid w:val="003174F7"/>
    <w:rsid w:val="0031757D"/>
    <w:rsid w:val="00317588"/>
    <w:rsid w:val="00317EF8"/>
    <w:rsid w:val="00320F09"/>
    <w:rsid w:val="003215B9"/>
    <w:rsid w:val="00321862"/>
    <w:rsid w:val="00321D92"/>
    <w:rsid w:val="00322130"/>
    <w:rsid w:val="00322133"/>
    <w:rsid w:val="003221A3"/>
    <w:rsid w:val="00322512"/>
    <w:rsid w:val="00322EC9"/>
    <w:rsid w:val="003231F1"/>
    <w:rsid w:val="00323358"/>
    <w:rsid w:val="0032343F"/>
    <w:rsid w:val="00323771"/>
    <w:rsid w:val="00323AB3"/>
    <w:rsid w:val="00323BAC"/>
    <w:rsid w:val="00323CC0"/>
    <w:rsid w:val="00324263"/>
    <w:rsid w:val="00324299"/>
    <w:rsid w:val="00324568"/>
    <w:rsid w:val="00324C2E"/>
    <w:rsid w:val="00324FD4"/>
    <w:rsid w:val="003257F0"/>
    <w:rsid w:val="00325BC2"/>
    <w:rsid w:val="00326175"/>
    <w:rsid w:val="003267B2"/>
    <w:rsid w:val="003267F5"/>
    <w:rsid w:val="003272EA"/>
    <w:rsid w:val="0033012D"/>
    <w:rsid w:val="003306B0"/>
    <w:rsid w:val="00330845"/>
    <w:rsid w:val="003308C7"/>
    <w:rsid w:val="003308D8"/>
    <w:rsid w:val="003308ED"/>
    <w:rsid w:val="00330AC9"/>
    <w:rsid w:val="00331096"/>
    <w:rsid w:val="003310CA"/>
    <w:rsid w:val="00331930"/>
    <w:rsid w:val="00332538"/>
    <w:rsid w:val="003326FF"/>
    <w:rsid w:val="0033351A"/>
    <w:rsid w:val="00333A3D"/>
    <w:rsid w:val="00333BF3"/>
    <w:rsid w:val="003340C8"/>
    <w:rsid w:val="003340F6"/>
    <w:rsid w:val="00334646"/>
    <w:rsid w:val="003348AA"/>
    <w:rsid w:val="003350A6"/>
    <w:rsid w:val="00335E31"/>
    <w:rsid w:val="00336BB3"/>
    <w:rsid w:val="00337019"/>
    <w:rsid w:val="003372D3"/>
    <w:rsid w:val="00337E01"/>
    <w:rsid w:val="0034029A"/>
    <w:rsid w:val="00340488"/>
    <w:rsid w:val="00340F93"/>
    <w:rsid w:val="00341232"/>
    <w:rsid w:val="0034133D"/>
    <w:rsid w:val="00341479"/>
    <w:rsid w:val="00341698"/>
    <w:rsid w:val="00341C68"/>
    <w:rsid w:val="00341D27"/>
    <w:rsid w:val="003437CA"/>
    <w:rsid w:val="00343DDE"/>
    <w:rsid w:val="0034404D"/>
    <w:rsid w:val="00344161"/>
    <w:rsid w:val="00344572"/>
    <w:rsid w:val="00344616"/>
    <w:rsid w:val="003447A3"/>
    <w:rsid w:val="00344950"/>
    <w:rsid w:val="0034495E"/>
    <w:rsid w:val="00344BFA"/>
    <w:rsid w:val="00344C0C"/>
    <w:rsid w:val="00344D27"/>
    <w:rsid w:val="00344FCF"/>
    <w:rsid w:val="00345A4A"/>
    <w:rsid w:val="00345E3D"/>
    <w:rsid w:val="00345FB3"/>
    <w:rsid w:val="0034613D"/>
    <w:rsid w:val="003471B0"/>
    <w:rsid w:val="0034733E"/>
    <w:rsid w:val="00347620"/>
    <w:rsid w:val="00347A71"/>
    <w:rsid w:val="00347BC9"/>
    <w:rsid w:val="00347DC9"/>
    <w:rsid w:val="00350204"/>
    <w:rsid w:val="00350588"/>
    <w:rsid w:val="00350F76"/>
    <w:rsid w:val="00351417"/>
    <w:rsid w:val="00351FA8"/>
    <w:rsid w:val="0035220D"/>
    <w:rsid w:val="003523EE"/>
    <w:rsid w:val="00352DE8"/>
    <w:rsid w:val="0035303A"/>
    <w:rsid w:val="00353136"/>
    <w:rsid w:val="00353EB7"/>
    <w:rsid w:val="00354268"/>
    <w:rsid w:val="003545CD"/>
    <w:rsid w:val="00354660"/>
    <w:rsid w:val="0035468B"/>
    <w:rsid w:val="003546AF"/>
    <w:rsid w:val="003557B5"/>
    <w:rsid w:val="00355B8F"/>
    <w:rsid w:val="00356E2C"/>
    <w:rsid w:val="00356E3A"/>
    <w:rsid w:val="00357505"/>
    <w:rsid w:val="00357D47"/>
    <w:rsid w:val="00357D8E"/>
    <w:rsid w:val="00360403"/>
    <w:rsid w:val="00360526"/>
    <w:rsid w:val="003607AB"/>
    <w:rsid w:val="003609FA"/>
    <w:rsid w:val="00360C23"/>
    <w:rsid w:val="00360EC0"/>
    <w:rsid w:val="00361810"/>
    <w:rsid w:val="00361DE6"/>
    <w:rsid w:val="00361E12"/>
    <w:rsid w:val="00361FFC"/>
    <w:rsid w:val="003633CD"/>
    <w:rsid w:val="003636D1"/>
    <w:rsid w:val="003637F6"/>
    <w:rsid w:val="00363A02"/>
    <w:rsid w:val="00364561"/>
    <w:rsid w:val="00364702"/>
    <w:rsid w:val="003648A4"/>
    <w:rsid w:val="003656FA"/>
    <w:rsid w:val="00365728"/>
    <w:rsid w:val="00365D11"/>
    <w:rsid w:val="00365E05"/>
    <w:rsid w:val="0036683B"/>
    <w:rsid w:val="00366A55"/>
    <w:rsid w:val="00366E19"/>
    <w:rsid w:val="00367CB4"/>
    <w:rsid w:val="00367F78"/>
    <w:rsid w:val="00370E62"/>
    <w:rsid w:val="0037113B"/>
    <w:rsid w:val="003713E5"/>
    <w:rsid w:val="00371853"/>
    <w:rsid w:val="00371E51"/>
    <w:rsid w:val="00371FD4"/>
    <w:rsid w:val="003726CA"/>
    <w:rsid w:val="00372886"/>
    <w:rsid w:val="00373041"/>
    <w:rsid w:val="0037356F"/>
    <w:rsid w:val="0037371F"/>
    <w:rsid w:val="00373776"/>
    <w:rsid w:val="00373F39"/>
    <w:rsid w:val="0037511B"/>
    <w:rsid w:val="00375860"/>
    <w:rsid w:val="00375A34"/>
    <w:rsid w:val="0037602E"/>
    <w:rsid w:val="00376A88"/>
    <w:rsid w:val="00376C4A"/>
    <w:rsid w:val="00376C59"/>
    <w:rsid w:val="00377437"/>
    <w:rsid w:val="00377618"/>
    <w:rsid w:val="00377EFC"/>
    <w:rsid w:val="00377F56"/>
    <w:rsid w:val="00380463"/>
    <w:rsid w:val="003807BA"/>
    <w:rsid w:val="0038092B"/>
    <w:rsid w:val="00380BCE"/>
    <w:rsid w:val="00381AB9"/>
    <w:rsid w:val="00381B0D"/>
    <w:rsid w:val="00381BB3"/>
    <w:rsid w:val="0038206D"/>
    <w:rsid w:val="00382451"/>
    <w:rsid w:val="0038341F"/>
    <w:rsid w:val="003847F8"/>
    <w:rsid w:val="003854D8"/>
    <w:rsid w:val="00385E90"/>
    <w:rsid w:val="003866D2"/>
    <w:rsid w:val="00387B1A"/>
    <w:rsid w:val="003906FD"/>
    <w:rsid w:val="00391243"/>
    <w:rsid w:val="003919DB"/>
    <w:rsid w:val="00391BFA"/>
    <w:rsid w:val="00391CF1"/>
    <w:rsid w:val="003929F5"/>
    <w:rsid w:val="00392A48"/>
    <w:rsid w:val="00392EE6"/>
    <w:rsid w:val="00393742"/>
    <w:rsid w:val="00393834"/>
    <w:rsid w:val="0039392D"/>
    <w:rsid w:val="00393BF1"/>
    <w:rsid w:val="0039441A"/>
    <w:rsid w:val="00394544"/>
    <w:rsid w:val="00394798"/>
    <w:rsid w:val="0039513B"/>
    <w:rsid w:val="003953B9"/>
    <w:rsid w:val="003959D4"/>
    <w:rsid w:val="00395DE4"/>
    <w:rsid w:val="00395F20"/>
    <w:rsid w:val="00396876"/>
    <w:rsid w:val="00396A64"/>
    <w:rsid w:val="00396CDC"/>
    <w:rsid w:val="003976F7"/>
    <w:rsid w:val="00397BE8"/>
    <w:rsid w:val="00397EAD"/>
    <w:rsid w:val="003A0324"/>
    <w:rsid w:val="003A0609"/>
    <w:rsid w:val="003A099D"/>
    <w:rsid w:val="003A1118"/>
    <w:rsid w:val="003A1F67"/>
    <w:rsid w:val="003A2071"/>
    <w:rsid w:val="003A2657"/>
    <w:rsid w:val="003A2724"/>
    <w:rsid w:val="003A2ED2"/>
    <w:rsid w:val="003A3458"/>
    <w:rsid w:val="003A363D"/>
    <w:rsid w:val="003A37F0"/>
    <w:rsid w:val="003A3BD1"/>
    <w:rsid w:val="003A413E"/>
    <w:rsid w:val="003A4AED"/>
    <w:rsid w:val="003A4CB8"/>
    <w:rsid w:val="003A56CD"/>
    <w:rsid w:val="003A58ED"/>
    <w:rsid w:val="003A62BE"/>
    <w:rsid w:val="003A6314"/>
    <w:rsid w:val="003A64D4"/>
    <w:rsid w:val="003A6C0F"/>
    <w:rsid w:val="003A6D0D"/>
    <w:rsid w:val="003A7178"/>
    <w:rsid w:val="003A7AD2"/>
    <w:rsid w:val="003B0F21"/>
    <w:rsid w:val="003B1143"/>
    <w:rsid w:val="003B1210"/>
    <w:rsid w:val="003B1413"/>
    <w:rsid w:val="003B1EAC"/>
    <w:rsid w:val="003B2513"/>
    <w:rsid w:val="003B268F"/>
    <w:rsid w:val="003B2746"/>
    <w:rsid w:val="003B2830"/>
    <w:rsid w:val="003B29F4"/>
    <w:rsid w:val="003B2B05"/>
    <w:rsid w:val="003B2F0F"/>
    <w:rsid w:val="003B3229"/>
    <w:rsid w:val="003B38E1"/>
    <w:rsid w:val="003B3A8F"/>
    <w:rsid w:val="003B4905"/>
    <w:rsid w:val="003B4A67"/>
    <w:rsid w:val="003B4E82"/>
    <w:rsid w:val="003B4F05"/>
    <w:rsid w:val="003B5635"/>
    <w:rsid w:val="003B5F93"/>
    <w:rsid w:val="003B6886"/>
    <w:rsid w:val="003B6AB2"/>
    <w:rsid w:val="003B6B3C"/>
    <w:rsid w:val="003B72D5"/>
    <w:rsid w:val="003B754D"/>
    <w:rsid w:val="003B7AEB"/>
    <w:rsid w:val="003B7F90"/>
    <w:rsid w:val="003B7FEF"/>
    <w:rsid w:val="003C047E"/>
    <w:rsid w:val="003C0609"/>
    <w:rsid w:val="003C1112"/>
    <w:rsid w:val="003C131F"/>
    <w:rsid w:val="003C16A1"/>
    <w:rsid w:val="003C22E4"/>
    <w:rsid w:val="003C2580"/>
    <w:rsid w:val="003C2AB1"/>
    <w:rsid w:val="003C2D40"/>
    <w:rsid w:val="003C301B"/>
    <w:rsid w:val="003C3079"/>
    <w:rsid w:val="003C3140"/>
    <w:rsid w:val="003C33A3"/>
    <w:rsid w:val="003C3555"/>
    <w:rsid w:val="003C35D6"/>
    <w:rsid w:val="003C3722"/>
    <w:rsid w:val="003C3F87"/>
    <w:rsid w:val="003C4054"/>
    <w:rsid w:val="003C4742"/>
    <w:rsid w:val="003C4999"/>
    <w:rsid w:val="003C4C90"/>
    <w:rsid w:val="003C5079"/>
    <w:rsid w:val="003C56B1"/>
    <w:rsid w:val="003C5766"/>
    <w:rsid w:val="003C5F47"/>
    <w:rsid w:val="003C64DC"/>
    <w:rsid w:val="003C6507"/>
    <w:rsid w:val="003C68FA"/>
    <w:rsid w:val="003C6941"/>
    <w:rsid w:val="003C6FC5"/>
    <w:rsid w:val="003C7117"/>
    <w:rsid w:val="003C7BC0"/>
    <w:rsid w:val="003C7D64"/>
    <w:rsid w:val="003C7EA9"/>
    <w:rsid w:val="003D0109"/>
    <w:rsid w:val="003D013A"/>
    <w:rsid w:val="003D013B"/>
    <w:rsid w:val="003D04CE"/>
    <w:rsid w:val="003D072E"/>
    <w:rsid w:val="003D0BC4"/>
    <w:rsid w:val="003D12F6"/>
    <w:rsid w:val="003D193F"/>
    <w:rsid w:val="003D1A25"/>
    <w:rsid w:val="003D1B41"/>
    <w:rsid w:val="003D1DEF"/>
    <w:rsid w:val="003D207F"/>
    <w:rsid w:val="003D267A"/>
    <w:rsid w:val="003D3117"/>
    <w:rsid w:val="003D3959"/>
    <w:rsid w:val="003D3B4E"/>
    <w:rsid w:val="003D41C3"/>
    <w:rsid w:val="003D4344"/>
    <w:rsid w:val="003D43B2"/>
    <w:rsid w:val="003D454D"/>
    <w:rsid w:val="003D456D"/>
    <w:rsid w:val="003D4637"/>
    <w:rsid w:val="003D4C31"/>
    <w:rsid w:val="003D5081"/>
    <w:rsid w:val="003D5B55"/>
    <w:rsid w:val="003D675C"/>
    <w:rsid w:val="003D6C43"/>
    <w:rsid w:val="003D7333"/>
    <w:rsid w:val="003D749C"/>
    <w:rsid w:val="003D7533"/>
    <w:rsid w:val="003D7992"/>
    <w:rsid w:val="003D7E32"/>
    <w:rsid w:val="003E0059"/>
    <w:rsid w:val="003E0336"/>
    <w:rsid w:val="003E0A2D"/>
    <w:rsid w:val="003E10DF"/>
    <w:rsid w:val="003E1299"/>
    <w:rsid w:val="003E144A"/>
    <w:rsid w:val="003E15B0"/>
    <w:rsid w:val="003E15E5"/>
    <w:rsid w:val="003E19BE"/>
    <w:rsid w:val="003E1C3F"/>
    <w:rsid w:val="003E1EC3"/>
    <w:rsid w:val="003E2200"/>
    <w:rsid w:val="003E2233"/>
    <w:rsid w:val="003E249A"/>
    <w:rsid w:val="003E3845"/>
    <w:rsid w:val="003E388D"/>
    <w:rsid w:val="003E38A6"/>
    <w:rsid w:val="003E39EB"/>
    <w:rsid w:val="003E4BF7"/>
    <w:rsid w:val="003E4C6A"/>
    <w:rsid w:val="003E4CA3"/>
    <w:rsid w:val="003E4ED0"/>
    <w:rsid w:val="003E55C9"/>
    <w:rsid w:val="003E5A9E"/>
    <w:rsid w:val="003E5DD8"/>
    <w:rsid w:val="003E65C8"/>
    <w:rsid w:val="003E6D9C"/>
    <w:rsid w:val="003E6EB1"/>
    <w:rsid w:val="003E7BC9"/>
    <w:rsid w:val="003E7D7E"/>
    <w:rsid w:val="003E7FDA"/>
    <w:rsid w:val="003F0687"/>
    <w:rsid w:val="003F08C8"/>
    <w:rsid w:val="003F185F"/>
    <w:rsid w:val="003F1F90"/>
    <w:rsid w:val="003F2387"/>
    <w:rsid w:val="003F26B0"/>
    <w:rsid w:val="003F274A"/>
    <w:rsid w:val="003F27B4"/>
    <w:rsid w:val="003F2B7F"/>
    <w:rsid w:val="003F2D82"/>
    <w:rsid w:val="003F300A"/>
    <w:rsid w:val="003F370B"/>
    <w:rsid w:val="003F3C75"/>
    <w:rsid w:val="003F4274"/>
    <w:rsid w:val="003F442F"/>
    <w:rsid w:val="003F484F"/>
    <w:rsid w:val="003F48B8"/>
    <w:rsid w:val="003F49DD"/>
    <w:rsid w:val="003F4DDD"/>
    <w:rsid w:val="003F512C"/>
    <w:rsid w:val="003F5280"/>
    <w:rsid w:val="003F58FB"/>
    <w:rsid w:val="003F5D8E"/>
    <w:rsid w:val="003F5F04"/>
    <w:rsid w:val="003F60D9"/>
    <w:rsid w:val="003F6497"/>
    <w:rsid w:val="003F64D5"/>
    <w:rsid w:val="003F71AA"/>
    <w:rsid w:val="003F7AE7"/>
    <w:rsid w:val="003F7DF8"/>
    <w:rsid w:val="003F7EBF"/>
    <w:rsid w:val="004001FB"/>
    <w:rsid w:val="00400822"/>
    <w:rsid w:val="004009F5"/>
    <w:rsid w:val="00400E61"/>
    <w:rsid w:val="004011CA"/>
    <w:rsid w:val="00401581"/>
    <w:rsid w:val="0040196D"/>
    <w:rsid w:val="004019FA"/>
    <w:rsid w:val="00401BD2"/>
    <w:rsid w:val="00401F67"/>
    <w:rsid w:val="00402081"/>
    <w:rsid w:val="0040256C"/>
    <w:rsid w:val="00402A78"/>
    <w:rsid w:val="00402DEA"/>
    <w:rsid w:val="004035C8"/>
    <w:rsid w:val="00403735"/>
    <w:rsid w:val="00403909"/>
    <w:rsid w:val="0040394F"/>
    <w:rsid w:val="00403EF3"/>
    <w:rsid w:val="004052F3"/>
    <w:rsid w:val="00405817"/>
    <w:rsid w:val="00405EBD"/>
    <w:rsid w:val="00405ECF"/>
    <w:rsid w:val="004065FC"/>
    <w:rsid w:val="00406692"/>
    <w:rsid w:val="00406BFC"/>
    <w:rsid w:val="00406F00"/>
    <w:rsid w:val="00406F89"/>
    <w:rsid w:val="0040761C"/>
    <w:rsid w:val="00407705"/>
    <w:rsid w:val="004102ED"/>
    <w:rsid w:val="00410E1D"/>
    <w:rsid w:val="00411206"/>
    <w:rsid w:val="00411215"/>
    <w:rsid w:val="0041171C"/>
    <w:rsid w:val="00411EB4"/>
    <w:rsid w:val="004121A3"/>
    <w:rsid w:val="004122AF"/>
    <w:rsid w:val="004123FB"/>
    <w:rsid w:val="00412CCA"/>
    <w:rsid w:val="00412E30"/>
    <w:rsid w:val="00412FFC"/>
    <w:rsid w:val="00413051"/>
    <w:rsid w:val="004135A4"/>
    <w:rsid w:val="00413AD5"/>
    <w:rsid w:val="00413E5D"/>
    <w:rsid w:val="00413EA9"/>
    <w:rsid w:val="00414B30"/>
    <w:rsid w:val="00414CA7"/>
    <w:rsid w:val="00415DAC"/>
    <w:rsid w:val="00415FE7"/>
    <w:rsid w:val="00416300"/>
    <w:rsid w:val="00416314"/>
    <w:rsid w:val="00416326"/>
    <w:rsid w:val="004169FD"/>
    <w:rsid w:val="004176F6"/>
    <w:rsid w:val="00417967"/>
    <w:rsid w:val="00417FC9"/>
    <w:rsid w:val="004205D4"/>
    <w:rsid w:val="00420BA2"/>
    <w:rsid w:val="00420D54"/>
    <w:rsid w:val="00421D02"/>
    <w:rsid w:val="0042253C"/>
    <w:rsid w:val="0042283E"/>
    <w:rsid w:val="004228E5"/>
    <w:rsid w:val="00422B50"/>
    <w:rsid w:val="004234B4"/>
    <w:rsid w:val="004234C9"/>
    <w:rsid w:val="004236DE"/>
    <w:rsid w:val="004237BB"/>
    <w:rsid w:val="004237F9"/>
    <w:rsid w:val="0042462A"/>
    <w:rsid w:val="004247C9"/>
    <w:rsid w:val="00424C3F"/>
    <w:rsid w:val="004257F7"/>
    <w:rsid w:val="00425938"/>
    <w:rsid w:val="00425B7F"/>
    <w:rsid w:val="00426021"/>
    <w:rsid w:val="004261C5"/>
    <w:rsid w:val="004265F2"/>
    <w:rsid w:val="00426618"/>
    <w:rsid w:val="00426DBD"/>
    <w:rsid w:val="00427055"/>
    <w:rsid w:val="00427281"/>
    <w:rsid w:val="004273EB"/>
    <w:rsid w:val="00427E23"/>
    <w:rsid w:val="004302DE"/>
    <w:rsid w:val="00430493"/>
    <w:rsid w:val="004304AC"/>
    <w:rsid w:val="004321EF"/>
    <w:rsid w:val="004334F9"/>
    <w:rsid w:val="00433CAA"/>
    <w:rsid w:val="0043457D"/>
    <w:rsid w:val="004345FA"/>
    <w:rsid w:val="00434677"/>
    <w:rsid w:val="004347D9"/>
    <w:rsid w:val="0043484A"/>
    <w:rsid w:val="004348A3"/>
    <w:rsid w:val="00434DC2"/>
    <w:rsid w:val="004353C0"/>
    <w:rsid w:val="00435482"/>
    <w:rsid w:val="00435D99"/>
    <w:rsid w:val="00435E68"/>
    <w:rsid w:val="004364A3"/>
    <w:rsid w:val="00436500"/>
    <w:rsid w:val="00436620"/>
    <w:rsid w:val="00436F89"/>
    <w:rsid w:val="0043742B"/>
    <w:rsid w:val="00437603"/>
    <w:rsid w:val="00437871"/>
    <w:rsid w:val="00437C7C"/>
    <w:rsid w:val="0044029F"/>
    <w:rsid w:val="00440C91"/>
    <w:rsid w:val="0044177B"/>
    <w:rsid w:val="00441B9E"/>
    <w:rsid w:val="00441F92"/>
    <w:rsid w:val="00442361"/>
    <w:rsid w:val="004423FB"/>
    <w:rsid w:val="004437E4"/>
    <w:rsid w:val="00443866"/>
    <w:rsid w:val="00444694"/>
    <w:rsid w:val="004448F6"/>
    <w:rsid w:val="00444934"/>
    <w:rsid w:val="00444B11"/>
    <w:rsid w:val="00444D57"/>
    <w:rsid w:val="00444E76"/>
    <w:rsid w:val="00444EE6"/>
    <w:rsid w:val="004450CF"/>
    <w:rsid w:val="004450FE"/>
    <w:rsid w:val="00445435"/>
    <w:rsid w:val="004469C7"/>
    <w:rsid w:val="00446EF8"/>
    <w:rsid w:val="00447B02"/>
    <w:rsid w:val="0045028E"/>
    <w:rsid w:val="004506CB"/>
    <w:rsid w:val="004508C5"/>
    <w:rsid w:val="00450B6B"/>
    <w:rsid w:val="00450CFB"/>
    <w:rsid w:val="00451737"/>
    <w:rsid w:val="004518A2"/>
    <w:rsid w:val="00451F73"/>
    <w:rsid w:val="00452054"/>
    <w:rsid w:val="0045216F"/>
    <w:rsid w:val="00452241"/>
    <w:rsid w:val="00452307"/>
    <w:rsid w:val="00452561"/>
    <w:rsid w:val="00452E54"/>
    <w:rsid w:val="00453B68"/>
    <w:rsid w:val="00454045"/>
    <w:rsid w:val="00454357"/>
    <w:rsid w:val="004544A4"/>
    <w:rsid w:val="00454D78"/>
    <w:rsid w:val="00454DFC"/>
    <w:rsid w:val="00454F80"/>
    <w:rsid w:val="00454FCD"/>
    <w:rsid w:val="00455281"/>
    <w:rsid w:val="00455C87"/>
    <w:rsid w:val="00455DA4"/>
    <w:rsid w:val="00456300"/>
    <w:rsid w:val="0045656F"/>
    <w:rsid w:val="0045673D"/>
    <w:rsid w:val="00456796"/>
    <w:rsid w:val="0045687D"/>
    <w:rsid w:val="004569F1"/>
    <w:rsid w:val="00456B6D"/>
    <w:rsid w:val="00457DB6"/>
    <w:rsid w:val="0046066C"/>
    <w:rsid w:val="00460796"/>
    <w:rsid w:val="00461064"/>
    <w:rsid w:val="00461416"/>
    <w:rsid w:val="004616C8"/>
    <w:rsid w:val="004618FD"/>
    <w:rsid w:val="0046196C"/>
    <w:rsid w:val="00461A32"/>
    <w:rsid w:val="00462FD0"/>
    <w:rsid w:val="004632F5"/>
    <w:rsid w:val="0046336A"/>
    <w:rsid w:val="004635C2"/>
    <w:rsid w:val="004636B9"/>
    <w:rsid w:val="0046434C"/>
    <w:rsid w:val="004644A4"/>
    <w:rsid w:val="0046480C"/>
    <w:rsid w:val="00464B39"/>
    <w:rsid w:val="00464BEB"/>
    <w:rsid w:val="00464D33"/>
    <w:rsid w:val="00465062"/>
    <w:rsid w:val="00465639"/>
    <w:rsid w:val="0046577C"/>
    <w:rsid w:val="0046583A"/>
    <w:rsid w:val="00465EDD"/>
    <w:rsid w:val="0046609D"/>
    <w:rsid w:val="004661C9"/>
    <w:rsid w:val="0046641A"/>
    <w:rsid w:val="004668DC"/>
    <w:rsid w:val="0046699A"/>
    <w:rsid w:val="0046710A"/>
    <w:rsid w:val="004671B9"/>
    <w:rsid w:val="004677A2"/>
    <w:rsid w:val="004707E8"/>
    <w:rsid w:val="004709E1"/>
    <w:rsid w:val="00470ACB"/>
    <w:rsid w:val="00471090"/>
    <w:rsid w:val="004715E8"/>
    <w:rsid w:val="00471B85"/>
    <w:rsid w:val="00472CBC"/>
    <w:rsid w:val="0047333B"/>
    <w:rsid w:val="004733E9"/>
    <w:rsid w:val="0047345E"/>
    <w:rsid w:val="00473ACE"/>
    <w:rsid w:val="004748C1"/>
    <w:rsid w:val="00475094"/>
    <w:rsid w:val="0047520C"/>
    <w:rsid w:val="00475C99"/>
    <w:rsid w:val="00475CE0"/>
    <w:rsid w:val="00475E19"/>
    <w:rsid w:val="004769E2"/>
    <w:rsid w:val="004769E9"/>
    <w:rsid w:val="004777B5"/>
    <w:rsid w:val="00477835"/>
    <w:rsid w:val="00477CB8"/>
    <w:rsid w:val="00477D2D"/>
    <w:rsid w:val="0048132B"/>
    <w:rsid w:val="00481BA9"/>
    <w:rsid w:val="00481C5E"/>
    <w:rsid w:val="00482AAC"/>
    <w:rsid w:val="004831EF"/>
    <w:rsid w:val="00483832"/>
    <w:rsid w:val="00483BDA"/>
    <w:rsid w:val="00484953"/>
    <w:rsid w:val="00484A75"/>
    <w:rsid w:val="00484B12"/>
    <w:rsid w:val="00484C07"/>
    <w:rsid w:val="00484D76"/>
    <w:rsid w:val="00484F0C"/>
    <w:rsid w:val="00485257"/>
    <w:rsid w:val="00485369"/>
    <w:rsid w:val="004853AC"/>
    <w:rsid w:val="0048547D"/>
    <w:rsid w:val="004854B3"/>
    <w:rsid w:val="00485AAA"/>
    <w:rsid w:val="00485C2E"/>
    <w:rsid w:val="0048696A"/>
    <w:rsid w:val="00486D36"/>
    <w:rsid w:val="00487D42"/>
    <w:rsid w:val="0049011D"/>
    <w:rsid w:val="004906FB"/>
    <w:rsid w:val="00491637"/>
    <w:rsid w:val="004916F6"/>
    <w:rsid w:val="004916F7"/>
    <w:rsid w:val="00491996"/>
    <w:rsid w:val="00492562"/>
    <w:rsid w:val="004928B6"/>
    <w:rsid w:val="00492EDB"/>
    <w:rsid w:val="004937D2"/>
    <w:rsid w:val="00493884"/>
    <w:rsid w:val="0049388E"/>
    <w:rsid w:val="004942D9"/>
    <w:rsid w:val="0049479F"/>
    <w:rsid w:val="00494D80"/>
    <w:rsid w:val="004959A2"/>
    <w:rsid w:val="0049631E"/>
    <w:rsid w:val="004963C7"/>
    <w:rsid w:val="00496A1C"/>
    <w:rsid w:val="00496BF2"/>
    <w:rsid w:val="00496C10"/>
    <w:rsid w:val="00496D2D"/>
    <w:rsid w:val="00496FB8"/>
    <w:rsid w:val="00497C05"/>
    <w:rsid w:val="004A0239"/>
    <w:rsid w:val="004A0518"/>
    <w:rsid w:val="004A06B9"/>
    <w:rsid w:val="004A0975"/>
    <w:rsid w:val="004A0AED"/>
    <w:rsid w:val="004A0B57"/>
    <w:rsid w:val="004A117E"/>
    <w:rsid w:val="004A1693"/>
    <w:rsid w:val="004A1B1A"/>
    <w:rsid w:val="004A1C2A"/>
    <w:rsid w:val="004A1DE6"/>
    <w:rsid w:val="004A1FE3"/>
    <w:rsid w:val="004A24D6"/>
    <w:rsid w:val="004A2722"/>
    <w:rsid w:val="004A319E"/>
    <w:rsid w:val="004A35BE"/>
    <w:rsid w:val="004A3695"/>
    <w:rsid w:val="004A39A7"/>
    <w:rsid w:val="004A3D91"/>
    <w:rsid w:val="004A3F67"/>
    <w:rsid w:val="004A46E2"/>
    <w:rsid w:val="004A4BBF"/>
    <w:rsid w:val="004A5A93"/>
    <w:rsid w:val="004A5CB6"/>
    <w:rsid w:val="004A623C"/>
    <w:rsid w:val="004A6382"/>
    <w:rsid w:val="004A6445"/>
    <w:rsid w:val="004A64F8"/>
    <w:rsid w:val="004A667B"/>
    <w:rsid w:val="004A68B3"/>
    <w:rsid w:val="004A6989"/>
    <w:rsid w:val="004A765D"/>
    <w:rsid w:val="004A779E"/>
    <w:rsid w:val="004A7F87"/>
    <w:rsid w:val="004B0BBB"/>
    <w:rsid w:val="004B0FD3"/>
    <w:rsid w:val="004B1207"/>
    <w:rsid w:val="004B15F2"/>
    <w:rsid w:val="004B18EC"/>
    <w:rsid w:val="004B19C9"/>
    <w:rsid w:val="004B1C28"/>
    <w:rsid w:val="004B1E86"/>
    <w:rsid w:val="004B24EC"/>
    <w:rsid w:val="004B29DA"/>
    <w:rsid w:val="004B2EF2"/>
    <w:rsid w:val="004B3071"/>
    <w:rsid w:val="004B38A7"/>
    <w:rsid w:val="004B3992"/>
    <w:rsid w:val="004B3B59"/>
    <w:rsid w:val="004B3EA3"/>
    <w:rsid w:val="004B479B"/>
    <w:rsid w:val="004B4DEB"/>
    <w:rsid w:val="004B5430"/>
    <w:rsid w:val="004B5522"/>
    <w:rsid w:val="004B5699"/>
    <w:rsid w:val="004B5D0E"/>
    <w:rsid w:val="004B6446"/>
    <w:rsid w:val="004B64B1"/>
    <w:rsid w:val="004B6A04"/>
    <w:rsid w:val="004B6CD8"/>
    <w:rsid w:val="004B6D81"/>
    <w:rsid w:val="004B7415"/>
    <w:rsid w:val="004B795D"/>
    <w:rsid w:val="004B79F7"/>
    <w:rsid w:val="004C002B"/>
    <w:rsid w:val="004C019F"/>
    <w:rsid w:val="004C03BC"/>
    <w:rsid w:val="004C0608"/>
    <w:rsid w:val="004C0C08"/>
    <w:rsid w:val="004C164A"/>
    <w:rsid w:val="004C1865"/>
    <w:rsid w:val="004C2189"/>
    <w:rsid w:val="004C2731"/>
    <w:rsid w:val="004C28C8"/>
    <w:rsid w:val="004C2AE1"/>
    <w:rsid w:val="004C2BDC"/>
    <w:rsid w:val="004C30A3"/>
    <w:rsid w:val="004C3569"/>
    <w:rsid w:val="004C39E3"/>
    <w:rsid w:val="004C3A4B"/>
    <w:rsid w:val="004C3AD2"/>
    <w:rsid w:val="004C419D"/>
    <w:rsid w:val="004C43BB"/>
    <w:rsid w:val="004C45C8"/>
    <w:rsid w:val="004C56C7"/>
    <w:rsid w:val="004C58AE"/>
    <w:rsid w:val="004C5910"/>
    <w:rsid w:val="004C5CF7"/>
    <w:rsid w:val="004C68B5"/>
    <w:rsid w:val="004C6BEF"/>
    <w:rsid w:val="004C76E3"/>
    <w:rsid w:val="004D01D9"/>
    <w:rsid w:val="004D022A"/>
    <w:rsid w:val="004D065A"/>
    <w:rsid w:val="004D0D62"/>
    <w:rsid w:val="004D0F2C"/>
    <w:rsid w:val="004D20E1"/>
    <w:rsid w:val="004D366A"/>
    <w:rsid w:val="004D3931"/>
    <w:rsid w:val="004D43DC"/>
    <w:rsid w:val="004D4D01"/>
    <w:rsid w:val="004D51E1"/>
    <w:rsid w:val="004D54CE"/>
    <w:rsid w:val="004D5705"/>
    <w:rsid w:val="004D5CE0"/>
    <w:rsid w:val="004D5F6D"/>
    <w:rsid w:val="004D6964"/>
    <w:rsid w:val="004D6C3F"/>
    <w:rsid w:val="004D7366"/>
    <w:rsid w:val="004D7587"/>
    <w:rsid w:val="004D76EA"/>
    <w:rsid w:val="004E0767"/>
    <w:rsid w:val="004E07BE"/>
    <w:rsid w:val="004E0EB8"/>
    <w:rsid w:val="004E0F83"/>
    <w:rsid w:val="004E13B0"/>
    <w:rsid w:val="004E13F0"/>
    <w:rsid w:val="004E1486"/>
    <w:rsid w:val="004E1698"/>
    <w:rsid w:val="004E1A7F"/>
    <w:rsid w:val="004E1D96"/>
    <w:rsid w:val="004E24EC"/>
    <w:rsid w:val="004E2B33"/>
    <w:rsid w:val="004E2C7F"/>
    <w:rsid w:val="004E2E46"/>
    <w:rsid w:val="004E30E4"/>
    <w:rsid w:val="004E34DF"/>
    <w:rsid w:val="004E36A6"/>
    <w:rsid w:val="004E3714"/>
    <w:rsid w:val="004E3995"/>
    <w:rsid w:val="004E4269"/>
    <w:rsid w:val="004E4D16"/>
    <w:rsid w:val="004E5074"/>
    <w:rsid w:val="004E5BBD"/>
    <w:rsid w:val="004E5BD1"/>
    <w:rsid w:val="004E6299"/>
    <w:rsid w:val="004E6C06"/>
    <w:rsid w:val="004E6E21"/>
    <w:rsid w:val="004E6FBA"/>
    <w:rsid w:val="004E7301"/>
    <w:rsid w:val="004E75D3"/>
    <w:rsid w:val="004E761A"/>
    <w:rsid w:val="004E7C52"/>
    <w:rsid w:val="004F0D89"/>
    <w:rsid w:val="004F0EC9"/>
    <w:rsid w:val="004F2285"/>
    <w:rsid w:val="004F290B"/>
    <w:rsid w:val="004F29FF"/>
    <w:rsid w:val="004F39D1"/>
    <w:rsid w:val="004F3D6F"/>
    <w:rsid w:val="004F48FE"/>
    <w:rsid w:val="004F4F4D"/>
    <w:rsid w:val="004F4FBF"/>
    <w:rsid w:val="004F5218"/>
    <w:rsid w:val="004F5689"/>
    <w:rsid w:val="004F5CC6"/>
    <w:rsid w:val="004F6B5D"/>
    <w:rsid w:val="004F7678"/>
    <w:rsid w:val="004F7E0E"/>
    <w:rsid w:val="004F7E9F"/>
    <w:rsid w:val="00500141"/>
    <w:rsid w:val="00500359"/>
    <w:rsid w:val="00500562"/>
    <w:rsid w:val="005009CF"/>
    <w:rsid w:val="0050122A"/>
    <w:rsid w:val="0050208E"/>
    <w:rsid w:val="005020F1"/>
    <w:rsid w:val="005023E7"/>
    <w:rsid w:val="005026FF"/>
    <w:rsid w:val="00502AE2"/>
    <w:rsid w:val="00503055"/>
    <w:rsid w:val="0050336F"/>
    <w:rsid w:val="005037CA"/>
    <w:rsid w:val="00503C93"/>
    <w:rsid w:val="0050407D"/>
    <w:rsid w:val="00504158"/>
    <w:rsid w:val="00504347"/>
    <w:rsid w:val="005048DD"/>
    <w:rsid w:val="0050498F"/>
    <w:rsid w:val="00504A03"/>
    <w:rsid w:val="00504C64"/>
    <w:rsid w:val="00504D74"/>
    <w:rsid w:val="00504DA2"/>
    <w:rsid w:val="00504F15"/>
    <w:rsid w:val="00505088"/>
    <w:rsid w:val="005056B5"/>
    <w:rsid w:val="005057B5"/>
    <w:rsid w:val="005061A2"/>
    <w:rsid w:val="005064CF"/>
    <w:rsid w:val="00506C46"/>
    <w:rsid w:val="00506E5D"/>
    <w:rsid w:val="005075C1"/>
    <w:rsid w:val="00507666"/>
    <w:rsid w:val="00507917"/>
    <w:rsid w:val="00507CB7"/>
    <w:rsid w:val="00507D76"/>
    <w:rsid w:val="005108E1"/>
    <w:rsid w:val="005119EC"/>
    <w:rsid w:val="00511F84"/>
    <w:rsid w:val="00511F9D"/>
    <w:rsid w:val="0051243B"/>
    <w:rsid w:val="0051271B"/>
    <w:rsid w:val="005128A9"/>
    <w:rsid w:val="00512C32"/>
    <w:rsid w:val="005134BC"/>
    <w:rsid w:val="00514202"/>
    <w:rsid w:val="005144FE"/>
    <w:rsid w:val="00514829"/>
    <w:rsid w:val="00514AB2"/>
    <w:rsid w:val="00514C85"/>
    <w:rsid w:val="00514CEF"/>
    <w:rsid w:val="00515113"/>
    <w:rsid w:val="0051516E"/>
    <w:rsid w:val="0051606C"/>
    <w:rsid w:val="005167A2"/>
    <w:rsid w:val="005167D0"/>
    <w:rsid w:val="00516975"/>
    <w:rsid w:val="00516C6D"/>
    <w:rsid w:val="0051761C"/>
    <w:rsid w:val="0051781E"/>
    <w:rsid w:val="00517D8E"/>
    <w:rsid w:val="005210D5"/>
    <w:rsid w:val="0052126B"/>
    <w:rsid w:val="00521514"/>
    <w:rsid w:val="005216E5"/>
    <w:rsid w:val="00522371"/>
    <w:rsid w:val="00522923"/>
    <w:rsid w:val="005229AD"/>
    <w:rsid w:val="00522B6C"/>
    <w:rsid w:val="00522D53"/>
    <w:rsid w:val="005238D9"/>
    <w:rsid w:val="00524E56"/>
    <w:rsid w:val="00524F74"/>
    <w:rsid w:val="0052550C"/>
    <w:rsid w:val="00525CA2"/>
    <w:rsid w:val="00525E73"/>
    <w:rsid w:val="00526610"/>
    <w:rsid w:val="00526FFB"/>
    <w:rsid w:val="00527778"/>
    <w:rsid w:val="0052782F"/>
    <w:rsid w:val="00527E94"/>
    <w:rsid w:val="005304FB"/>
    <w:rsid w:val="00530D70"/>
    <w:rsid w:val="005313D5"/>
    <w:rsid w:val="005321F8"/>
    <w:rsid w:val="00532360"/>
    <w:rsid w:val="00532569"/>
    <w:rsid w:val="00532D75"/>
    <w:rsid w:val="00532F19"/>
    <w:rsid w:val="00532F4D"/>
    <w:rsid w:val="00533794"/>
    <w:rsid w:val="005338B8"/>
    <w:rsid w:val="00533CFE"/>
    <w:rsid w:val="00533F13"/>
    <w:rsid w:val="005340B0"/>
    <w:rsid w:val="00534258"/>
    <w:rsid w:val="0053462C"/>
    <w:rsid w:val="00534882"/>
    <w:rsid w:val="00535150"/>
    <w:rsid w:val="00535526"/>
    <w:rsid w:val="00535587"/>
    <w:rsid w:val="00536485"/>
    <w:rsid w:val="00536507"/>
    <w:rsid w:val="00536CEA"/>
    <w:rsid w:val="00536D25"/>
    <w:rsid w:val="00536EB7"/>
    <w:rsid w:val="00537160"/>
    <w:rsid w:val="00537263"/>
    <w:rsid w:val="005372CF"/>
    <w:rsid w:val="00537459"/>
    <w:rsid w:val="005401AD"/>
    <w:rsid w:val="005403A1"/>
    <w:rsid w:val="005407ED"/>
    <w:rsid w:val="00540A97"/>
    <w:rsid w:val="00540C80"/>
    <w:rsid w:val="00540D0A"/>
    <w:rsid w:val="0054287F"/>
    <w:rsid w:val="00542B5D"/>
    <w:rsid w:val="005435D1"/>
    <w:rsid w:val="00543958"/>
    <w:rsid w:val="00543A3B"/>
    <w:rsid w:val="00544368"/>
    <w:rsid w:val="005444B8"/>
    <w:rsid w:val="00544C47"/>
    <w:rsid w:val="00545255"/>
    <w:rsid w:val="00545F74"/>
    <w:rsid w:val="00546552"/>
    <w:rsid w:val="00546916"/>
    <w:rsid w:val="0054705D"/>
    <w:rsid w:val="00547CCE"/>
    <w:rsid w:val="005502CE"/>
    <w:rsid w:val="005504A1"/>
    <w:rsid w:val="00550710"/>
    <w:rsid w:val="00550850"/>
    <w:rsid w:val="005509FE"/>
    <w:rsid w:val="00550FE2"/>
    <w:rsid w:val="0055116B"/>
    <w:rsid w:val="005511D0"/>
    <w:rsid w:val="00551B7E"/>
    <w:rsid w:val="00551C44"/>
    <w:rsid w:val="00551D27"/>
    <w:rsid w:val="00552425"/>
    <w:rsid w:val="00552DF1"/>
    <w:rsid w:val="00553333"/>
    <w:rsid w:val="00553517"/>
    <w:rsid w:val="00553DCF"/>
    <w:rsid w:val="0055479C"/>
    <w:rsid w:val="005547F5"/>
    <w:rsid w:val="00554B1F"/>
    <w:rsid w:val="0055559E"/>
    <w:rsid w:val="005557C8"/>
    <w:rsid w:val="00555A13"/>
    <w:rsid w:val="0055663E"/>
    <w:rsid w:val="00556725"/>
    <w:rsid w:val="005570A0"/>
    <w:rsid w:val="005570E2"/>
    <w:rsid w:val="00557255"/>
    <w:rsid w:val="00557748"/>
    <w:rsid w:val="00557CE3"/>
    <w:rsid w:val="00560824"/>
    <w:rsid w:val="00560A2C"/>
    <w:rsid w:val="00560BD8"/>
    <w:rsid w:val="005613C5"/>
    <w:rsid w:val="00561587"/>
    <w:rsid w:val="00562500"/>
    <w:rsid w:val="00562769"/>
    <w:rsid w:val="00562C06"/>
    <w:rsid w:val="00563D5A"/>
    <w:rsid w:val="005640C4"/>
    <w:rsid w:val="00564C29"/>
    <w:rsid w:val="00564FF6"/>
    <w:rsid w:val="00565ACC"/>
    <w:rsid w:val="00566D98"/>
    <w:rsid w:val="00567096"/>
    <w:rsid w:val="005676D7"/>
    <w:rsid w:val="00567A58"/>
    <w:rsid w:val="00567F89"/>
    <w:rsid w:val="00570221"/>
    <w:rsid w:val="00570579"/>
    <w:rsid w:val="00570A9D"/>
    <w:rsid w:val="005714C0"/>
    <w:rsid w:val="005718B9"/>
    <w:rsid w:val="00571BFA"/>
    <w:rsid w:val="0057242B"/>
    <w:rsid w:val="005724C7"/>
    <w:rsid w:val="00572EF8"/>
    <w:rsid w:val="005734EB"/>
    <w:rsid w:val="0057361F"/>
    <w:rsid w:val="00573CF2"/>
    <w:rsid w:val="0057464F"/>
    <w:rsid w:val="00574C64"/>
    <w:rsid w:val="00574FD9"/>
    <w:rsid w:val="00575021"/>
    <w:rsid w:val="0057552C"/>
    <w:rsid w:val="0057556B"/>
    <w:rsid w:val="00575599"/>
    <w:rsid w:val="00575D2D"/>
    <w:rsid w:val="00575FB3"/>
    <w:rsid w:val="0057627D"/>
    <w:rsid w:val="005762BD"/>
    <w:rsid w:val="00576DAB"/>
    <w:rsid w:val="00577003"/>
    <w:rsid w:val="00577736"/>
    <w:rsid w:val="0057792C"/>
    <w:rsid w:val="00577AFF"/>
    <w:rsid w:val="00577E8D"/>
    <w:rsid w:val="00577FEC"/>
    <w:rsid w:val="00580150"/>
    <w:rsid w:val="005803D7"/>
    <w:rsid w:val="005806DC"/>
    <w:rsid w:val="0058077A"/>
    <w:rsid w:val="005813C0"/>
    <w:rsid w:val="005813FB"/>
    <w:rsid w:val="0058183C"/>
    <w:rsid w:val="00581E6B"/>
    <w:rsid w:val="00582BD8"/>
    <w:rsid w:val="00582D6C"/>
    <w:rsid w:val="00583143"/>
    <w:rsid w:val="00583958"/>
    <w:rsid w:val="00583B1D"/>
    <w:rsid w:val="005850A4"/>
    <w:rsid w:val="0058521A"/>
    <w:rsid w:val="005855FF"/>
    <w:rsid w:val="0058570A"/>
    <w:rsid w:val="00585803"/>
    <w:rsid w:val="00585E4B"/>
    <w:rsid w:val="0058658D"/>
    <w:rsid w:val="005867DB"/>
    <w:rsid w:val="00586CC5"/>
    <w:rsid w:val="00587386"/>
    <w:rsid w:val="005875DF"/>
    <w:rsid w:val="005900A2"/>
    <w:rsid w:val="00590197"/>
    <w:rsid w:val="005903A5"/>
    <w:rsid w:val="005909AB"/>
    <w:rsid w:val="00590DB0"/>
    <w:rsid w:val="005916ED"/>
    <w:rsid w:val="00591B43"/>
    <w:rsid w:val="0059214D"/>
    <w:rsid w:val="00593148"/>
    <w:rsid w:val="00593ED0"/>
    <w:rsid w:val="00593FB9"/>
    <w:rsid w:val="0059416F"/>
    <w:rsid w:val="0059446C"/>
    <w:rsid w:val="005946A8"/>
    <w:rsid w:val="005947FE"/>
    <w:rsid w:val="00594BAC"/>
    <w:rsid w:val="00594C55"/>
    <w:rsid w:val="00594EAA"/>
    <w:rsid w:val="005953ED"/>
    <w:rsid w:val="00595538"/>
    <w:rsid w:val="00595A01"/>
    <w:rsid w:val="00595F4C"/>
    <w:rsid w:val="0059632D"/>
    <w:rsid w:val="00596B06"/>
    <w:rsid w:val="00596C5A"/>
    <w:rsid w:val="00597194"/>
    <w:rsid w:val="0059742D"/>
    <w:rsid w:val="005976DD"/>
    <w:rsid w:val="005A00A8"/>
    <w:rsid w:val="005A00FB"/>
    <w:rsid w:val="005A113A"/>
    <w:rsid w:val="005A140E"/>
    <w:rsid w:val="005A19EC"/>
    <w:rsid w:val="005A1A78"/>
    <w:rsid w:val="005A1AB5"/>
    <w:rsid w:val="005A20A0"/>
    <w:rsid w:val="005A269B"/>
    <w:rsid w:val="005A3784"/>
    <w:rsid w:val="005A4AC0"/>
    <w:rsid w:val="005A4C78"/>
    <w:rsid w:val="005A6315"/>
    <w:rsid w:val="005A66F9"/>
    <w:rsid w:val="005A6AA7"/>
    <w:rsid w:val="005A6D45"/>
    <w:rsid w:val="005A6D93"/>
    <w:rsid w:val="005A7061"/>
    <w:rsid w:val="005A717A"/>
    <w:rsid w:val="005A7704"/>
    <w:rsid w:val="005B0042"/>
    <w:rsid w:val="005B0D1E"/>
    <w:rsid w:val="005B2A3C"/>
    <w:rsid w:val="005B2C78"/>
    <w:rsid w:val="005B2D2F"/>
    <w:rsid w:val="005B2D7B"/>
    <w:rsid w:val="005B3891"/>
    <w:rsid w:val="005B4032"/>
    <w:rsid w:val="005B44DE"/>
    <w:rsid w:val="005B4FF3"/>
    <w:rsid w:val="005B51CF"/>
    <w:rsid w:val="005B57BA"/>
    <w:rsid w:val="005B5FE3"/>
    <w:rsid w:val="005B6449"/>
    <w:rsid w:val="005B69FB"/>
    <w:rsid w:val="005B6ADC"/>
    <w:rsid w:val="005B6C5C"/>
    <w:rsid w:val="005B7102"/>
    <w:rsid w:val="005B7A71"/>
    <w:rsid w:val="005B7A93"/>
    <w:rsid w:val="005B7F51"/>
    <w:rsid w:val="005C01D6"/>
    <w:rsid w:val="005C1E2E"/>
    <w:rsid w:val="005C23F3"/>
    <w:rsid w:val="005C2E8D"/>
    <w:rsid w:val="005C3342"/>
    <w:rsid w:val="005C3891"/>
    <w:rsid w:val="005C3C9E"/>
    <w:rsid w:val="005C3D54"/>
    <w:rsid w:val="005C3E27"/>
    <w:rsid w:val="005C4966"/>
    <w:rsid w:val="005C4A8C"/>
    <w:rsid w:val="005C4BFA"/>
    <w:rsid w:val="005C5161"/>
    <w:rsid w:val="005C6328"/>
    <w:rsid w:val="005C64DC"/>
    <w:rsid w:val="005C6694"/>
    <w:rsid w:val="005C66F9"/>
    <w:rsid w:val="005C715F"/>
    <w:rsid w:val="005C7E55"/>
    <w:rsid w:val="005D00CF"/>
    <w:rsid w:val="005D01D5"/>
    <w:rsid w:val="005D03E7"/>
    <w:rsid w:val="005D1040"/>
    <w:rsid w:val="005D1405"/>
    <w:rsid w:val="005D217B"/>
    <w:rsid w:val="005D25D2"/>
    <w:rsid w:val="005D2A6B"/>
    <w:rsid w:val="005D31E2"/>
    <w:rsid w:val="005D394F"/>
    <w:rsid w:val="005D3A5B"/>
    <w:rsid w:val="005D4A49"/>
    <w:rsid w:val="005D4A63"/>
    <w:rsid w:val="005D5214"/>
    <w:rsid w:val="005D5526"/>
    <w:rsid w:val="005D59B6"/>
    <w:rsid w:val="005D67C9"/>
    <w:rsid w:val="005D6887"/>
    <w:rsid w:val="005D6F3E"/>
    <w:rsid w:val="005D74A7"/>
    <w:rsid w:val="005E0254"/>
    <w:rsid w:val="005E0D53"/>
    <w:rsid w:val="005E0D74"/>
    <w:rsid w:val="005E0E39"/>
    <w:rsid w:val="005E1948"/>
    <w:rsid w:val="005E215A"/>
    <w:rsid w:val="005E234E"/>
    <w:rsid w:val="005E24FF"/>
    <w:rsid w:val="005E2584"/>
    <w:rsid w:val="005E271C"/>
    <w:rsid w:val="005E2741"/>
    <w:rsid w:val="005E29C5"/>
    <w:rsid w:val="005E33FB"/>
    <w:rsid w:val="005E34B3"/>
    <w:rsid w:val="005E4081"/>
    <w:rsid w:val="005E4E42"/>
    <w:rsid w:val="005E58A9"/>
    <w:rsid w:val="005E69C9"/>
    <w:rsid w:val="005E779D"/>
    <w:rsid w:val="005E7880"/>
    <w:rsid w:val="005E78E5"/>
    <w:rsid w:val="005E7C25"/>
    <w:rsid w:val="005E7E1E"/>
    <w:rsid w:val="005E7E89"/>
    <w:rsid w:val="005F00EB"/>
    <w:rsid w:val="005F0312"/>
    <w:rsid w:val="005F0543"/>
    <w:rsid w:val="005F13F9"/>
    <w:rsid w:val="005F23E3"/>
    <w:rsid w:val="005F290E"/>
    <w:rsid w:val="005F2FD2"/>
    <w:rsid w:val="005F356A"/>
    <w:rsid w:val="005F3995"/>
    <w:rsid w:val="005F3CC3"/>
    <w:rsid w:val="005F41D0"/>
    <w:rsid w:val="005F4497"/>
    <w:rsid w:val="005F45FD"/>
    <w:rsid w:val="005F4D68"/>
    <w:rsid w:val="005F536B"/>
    <w:rsid w:val="005F5885"/>
    <w:rsid w:val="005F58B2"/>
    <w:rsid w:val="005F5C0E"/>
    <w:rsid w:val="005F651E"/>
    <w:rsid w:val="005F666B"/>
    <w:rsid w:val="005F69F1"/>
    <w:rsid w:val="005F6A73"/>
    <w:rsid w:val="005F6E71"/>
    <w:rsid w:val="005F7BA2"/>
    <w:rsid w:val="006001AE"/>
    <w:rsid w:val="00600391"/>
    <w:rsid w:val="006003E0"/>
    <w:rsid w:val="00601371"/>
    <w:rsid w:val="006014B1"/>
    <w:rsid w:val="00601651"/>
    <w:rsid w:val="00601D6C"/>
    <w:rsid w:val="00601DB1"/>
    <w:rsid w:val="0060250C"/>
    <w:rsid w:val="00602704"/>
    <w:rsid w:val="0060309C"/>
    <w:rsid w:val="00603A68"/>
    <w:rsid w:val="00604236"/>
    <w:rsid w:val="0060448B"/>
    <w:rsid w:val="006044F7"/>
    <w:rsid w:val="00605086"/>
    <w:rsid w:val="0060541B"/>
    <w:rsid w:val="00605C26"/>
    <w:rsid w:val="006063C0"/>
    <w:rsid w:val="006070E6"/>
    <w:rsid w:val="00607344"/>
    <w:rsid w:val="00607671"/>
    <w:rsid w:val="0060788C"/>
    <w:rsid w:val="00607C7A"/>
    <w:rsid w:val="00607D0F"/>
    <w:rsid w:val="00610888"/>
    <w:rsid w:val="00610F1C"/>
    <w:rsid w:val="006110E1"/>
    <w:rsid w:val="00611291"/>
    <w:rsid w:val="006112AD"/>
    <w:rsid w:val="006113E7"/>
    <w:rsid w:val="0061176B"/>
    <w:rsid w:val="00611774"/>
    <w:rsid w:val="0061198C"/>
    <w:rsid w:val="00611D1E"/>
    <w:rsid w:val="00612365"/>
    <w:rsid w:val="006125CC"/>
    <w:rsid w:val="00612BB7"/>
    <w:rsid w:val="00612BEE"/>
    <w:rsid w:val="00612C1C"/>
    <w:rsid w:val="00612DE8"/>
    <w:rsid w:val="006138B4"/>
    <w:rsid w:val="00613FFF"/>
    <w:rsid w:val="006147D4"/>
    <w:rsid w:val="00614DC7"/>
    <w:rsid w:val="006153AD"/>
    <w:rsid w:val="006159CE"/>
    <w:rsid w:val="00615B34"/>
    <w:rsid w:val="0061617D"/>
    <w:rsid w:val="0061627F"/>
    <w:rsid w:val="00616F44"/>
    <w:rsid w:val="00617335"/>
    <w:rsid w:val="00617528"/>
    <w:rsid w:val="006175A3"/>
    <w:rsid w:val="00617738"/>
    <w:rsid w:val="00617BC9"/>
    <w:rsid w:val="00617F7A"/>
    <w:rsid w:val="0062013A"/>
    <w:rsid w:val="0062034E"/>
    <w:rsid w:val="0062056A"/>
    <w:rsid w:val="00620788"/>
    <w:rsid w:val="00620833"/>
    <w:rsid w:val="00621243"/>
    <w:rsid w:val="00621EDA"/>
    <w:rsid w:val="00622130"/>
    <w:rsid w:val="00622202"/>
    <w:rsid w:val="00622523"/>
    <w:rsid w:val="00622891"/>
    <w:rsid w:val="00622A5F"/>
    <w:rsid w:val="0062335F"/>
    <w:rsid w:val="0062358D"/>
    <w:rsid w:val="0062373C"/>
    <w:rsid w:val="00623D78"/>
    <w:rsid w:val="006248D0"/>
    <w:rsid w:val="006248FC"/>
    <w:rsid w:val="00624C65"/>
    <w:rsid w:val="00624CF0"/>
    <w:rsid w:val="0062519B"/>
    <w:rsid w:val="00625267"/>
    <w:rsid w:val="00625CA9"/>
    <w:rsid w:val="00625D06"/>
    <w:rsid w:val="00625FBC"/>
    <w:rsid w:val="00626540"/>
    <w:rsid w:val="006265E3"/>
    <w:rsid w:val="00627395"/>
    <w:rsid w:val="00627475"/>
    <w:rsid w:val="00627745"/>
    <w:rsid w:val="006300BE"/>
    <w:rsid w:val="00630129"/>
    <w:rsid w:val="006302C6"/>
    <w:rsid w:val="0063045E"/>
    <w:rsid w:val="0063047B"/>
    <w:rsid w:val="00630683"/>
    <w:rsid w:val="0063077E"/>
    <w:rsid w:val="00630A7D"/>
    <w:rsid w:val="00630B55"/>
    <w:rsid w:val="0063145A"/>
    <w:rsid w:val="006314DD"/>
    <w:rsid w:val="00631731"/>
    <w:rsid w:val="00631B60"/>
    <w:rsid w:val="00631F2F"/>
    <w:rsid w:val="006320A1"/>
    <w:rsid w:val="00632769"/>
    <w:rsid w:val="00632B58"/>
    <w:rsid w:val="00632C43"/>
    <w:rsid w:val="00632FFA"/>
    <w:rsid w:val="00633642"/>
    <w:rsid w:val="00633C7F"/>
    <w:rsid w:val="00634600"/>
    <w:rsid w:val="00634EA4"/>
    <w:rsid w:val="00634FB1"/>
    <w:rsid w:val="0063500D"/>
    <w:rsid w:val="00635701"/>
    <w:rsid w:val="006358C4"/>
    <w:rsid w:val="00635D06"/>
    <w:rsid w:val="00635FC4"/>
    <w:rsid w:val="0063652A"/>
    <w:rsid w:val="0063678A"/>
    <w:rsid w:val="00636C09"/>
    <w:rsid w:val="00636C65"/>
    <w:rsid w:val="00636E9B"/>
    <w:rsid w:val="0063722A"/>
    <w:rsid w:val="006379BC"/>
    <w:rsid w:val="00637B78"/>
    <w:rsid w:val="00637E9D"/>
    <w:rsid w:val="00640487"/>
    <w:rsid w:val="00640BB0"/>
    <w:rsid w:val="00641553"/>
    <w:rsid w:val="00641838"/>
    <w:rsid w:val="00642C60"/>
    <w:rsid w:val="00642D43"/>
    <w:rsid w:val="00642DE6"/>
    <w:rsid w:val="00643464"/>
    <w:rsid w:val="00643474"/>
    <w:rsid w:val="0064399A"/>
    <w:rsid w:val="00643EDC"/>
    <w:rsid w:val="00644571"/>
    <w:rsid w:val="00644709"/>
    <w:rsid w:val="00644A1B"/>
    <w:rsid w:val="00644A37"/>
    <w:rsid w:val="006452F7"/>
    <w:rsid w:val="00645378"/>
    <w:rsid w:val="006460FC"/>
    <w:rsid w:val="006461D2"/>
    <w:rsid w:val="006462B4"/>
    <w:rsid w:val="0064648B"/>
    <w:rsid w:val="006472CD"/>
    <w:rsid w:val="00647361"/>
    <w:rsid w:val="00647E61"/>
    <w:rsid w:val="00650198"/>
    <w:rsid w:val="00650624"/>
    <w:rsid w:val="006508D6"/>
    <w:rsid w:val="00651113"/>
    <w:rsid w:val="0065115C"/>
    <w:rsid w:val="00651195"/>
    <w:rsid w:val="0065122F"/>
    <w:rsid w:val="0065197E"/>
    <w:rsid w:val="006519F3"/>
    <w:rsid w:val="0065245B"/>
    <w:rsid w:val="006529CF"/>
    <w:rsid w:val="00652E51"/>
    <w:rsid w:val="0065325B"/>
    <w:rsid w:val="00653265"/>
    <w:rsid w:val="00653F00"/>
    <w:rsid w:val="006545DA"/>
    <w:rsid w:val="00654923"/>
    <w:rsid w:val="00654A9E"/>
    <w:rsid w:val="00655410"/>
    <w:rsid w:val="00655666"/>
    <w:rsid w:val="00655FF5"/>
    <w:rsid w:val="006564DD"/>
    <w:rsid w:val="00656C77"/>
    <w:rsid w:val="00656CC5"/>
    <w:rsid w:val="00657395"/>
    <w:rsid w:val="00657966"/>
    <w:rsid w:val="00657C96"/>
    <w:rsid w:val="00657D06"/>
    <w:rsid w:val="00657D30"/>
    <w:rsid w:val="00657F0D"/>
    <w:rsid w:val="00660169"/>
    <w:rsid w:val="0066084E"/>
    <w:rsid w:val="006609FA"/>
    <w:rsid w:val="00660B3E"/>
    <w:rsid w:val="00660C77"/>
    <w:rsid w:val="00660E82"/>
    <w:rsid w:val="00660EA6"/>
    <w:rsid w:val="00661E81"/>
    <w:rsid w:val="0066236B"/>
    <w:rsid w:val="006623DE"/>
    <w:rsid w:val="006625AB"/>
    <w:rsid w:val="00662699"/>
    <w:rsid w:val="00662704"/>
    <w:rsid w:val="006627B8"/>
    <w:rsid w:val="00662A55"/>
    <w:rsid w:val="00662CFA"/>
    <w:rsid w:val="00662D11"/>
    <w:rsid w:val="0066392D"/>
    <w:rsid w:val="00663D3E"/>
    <w:rsid w:val="00663F23"/>
    <w:rsid w:val="0066434D"/>
    <w:rsid w:val="00664734"/>
    <w:rsid w:val="00664888"/>
    <w:rsid w:val="00665218"/>
    <w:rsid w:val="006655D8"/>
    <w:rsid w:val="0066562C"/>
    <w:rsid w:val="006659D9"/>
    <w:rsid w:val="0066604A"/>
    <w:rsid w:val="0066611D"/>
    <w:rsid w:val="0066711B"/>
    <w:rsid w:val="00667168"/>
    <w:rsid w:val="00667B3B"/>
    <w:rsid w:val="00667D77"/>
    <w:rsid w:val="00670515"/>
    <w:rsid w:val="006707D7"/>
    <w:rsid w:val="00670997"/>
    <w:rsid w:val="006709D4"/>
    <w:rsid w:val="00670B71"/>
    <w:rsid w:val="00670DE2"/>
    <w:rsid w:val="00671062"/>
    <w:rsid w:val="0067116C"/>
    <w:rsid w:val="00671619"/>
    <w:rsid w:val="0067198F"/>
    <w:rsid w:val="00671F38"/>
    <w:rsid w:val="006725A1"/>
    <w:rsid w:val="006731D9"/>
    <w:rsid w:val="006738BC"/>
    <w:rsid w:val="00673997"/>
    <w:rsid w:val="00673E17"/>
    <w:rsid w:val="00673E86"/>
    <w:rsid w:val="00674056"/>
    <w:rsid w:val="00674400"/>
    <w:rsid w:val="006744BB"/>
    <w:rsid w:val="006745E3"/>
    <w:rsid w:val="00674C24"/>
    <w:rsid w:val="00675006"/>
    <w:rsid w:val="00675257"/>
    <w:rsid w:val="006754C0"/>
    <w:rsid w:val="00675A35"/>
    <w:rsid w:val="00675BEA"/>
    <w:rsid w:val="006769DD"/>
    <w:rsid w:val="00676B63"/>
    <w:rsid w:val="00676DFA"/>
    <w:rsid w:val="00676DFC"/>
    <w:rsid w:val="00680225"/>
    <w:rsid w:val="006802C0"/>
    <w:rsid w:val="006802E5"/>
    <w:rsid w:val="006804CD"/>
    <w:rsid w:val="0068085D"/>
    <w:rsid w:val="00680C3D"/>
    <w:rsid w:val="0068132A"/>
    <w:rsid w:val="00681413"/>
    <w:rsid w:val="006825E8"/>
    <w:rsid w:val="0068330A"/>
    <w:rsid w:val="00683806"/>
    <w:rsid w:val="00683D4B"/>
    <w:rsid w:val="00683FDE"/>
    <w:rsid w:val="00685667"/>
    <w:rsid w:val="00686B44"/>
    <w:rsid w:val="006871C2"/>
    <w:rsid w:val="0068729F"/>
    <w:rsid w:val="006875EC"/>
    <w:rsid w:val="00687EA2"/>
    <w:rsid w:val="0069044F"/>
    <w:rsid w:val="00690A7D"/>
    <w:rsid w:val="00690D11"/>
    <w:rsid w:val="00691020"/>
    <w:rsid w:val="00691572"/>
    <w:rsid w:val="00691DB1"/>
    <w:rsid w:val="00691EF0"/>
    <w:rsid w:val="00692122"/>
    <w:rsid w:val="006924B7"/>
    <w:rsid w:val="00692587"/>
    <w:rsid w:val="00692D19"/>
    <w:rsid w:val="0069340D"/>
    <w:rsid w:val="00693BD8"/>
    <w:rsid w:val="0069486B"/>
    <w:rsid w:val="006956E0"/>
    <w:rsid w:val="00695A1D"/>
    <w:rsid w:val="00695DFC"/>
    <w:rsid w:val="00695ECB"/>
    <w:rsid w:val="00696173"/>
    <w:rsid w:val="0069637C"/>
    <w:rsid w:val="00696ABC"/>
    <w:rsid w:val="006973DE"/>
    <w:rsid w:val="006974E8"/>
    <w:rsid w:val="0069759C"/>
    <w:rsid w:val="00697863"/>
    <w:rsid w:val="006A0270"/>
    <w:rsid w:val="006A0379"/>
    <w:rsid w:val="006A085D"/>
    <w:rsid w:val="006A0A83"/>
    <w:rsid w:val="006A0C77"/>
    <w:rsid w:val="006A0D0C"/>
    <w:rsid w:val="006A0F24"/>
    <w:rsid w:val="006A10D1"/>
    <w:rsid w:val="006A150A"/>
    <w:rsid w:val="006A294C"/>
    <w:rsid w:val="006A2981"/>
    <w:rsid w:val="006A2A2B"/>
    <w:rsid w:val="006A30E0"/>
    <w:rsid w:val="006A343B"/>
    <w:rsid w:val="006A37B3"/>
    <w:rsid w:val="006A6E9A"/>
    <w:rsid w:val="006A76BB"/>
    <w:rsid w:val="006A76FA"/>
    <w:rsid w:val="006A7AC4"/>
    <w:rsid w:val="006A7CE5"/>
    <w:rsid w:val="006B0480"/>
    <w:rsid w:val="006B0606"/>
    <w:rsid w:val="006B077E"/>
    <w:rsid w:val="006B1841"/>
    <w:rsid w:val="006B18A4"/>
    <w:rsid w:val="006B1A00"/>
    <w:rsid w:val="006B209D"/>
    <w:rsid w:val="006B2153"/>
    <w:rsid w:val="006B3417"/>
    <w:rsid w:val="006B379E"/>
    <w:rsid w:val="006B3D59"/>
    <w:rsid w:val="006B3E98"/>
    <w:rsid w:val="006B3F19"/>
    <w:rsid w:val="006B4233"/>
    <w:rsid w:val="006B474B"/>
    <w:rsid w:val="006B4C07"/>
    <w:rsid w:val="006B519B"/>
    <w:rsid w:val="006B5450"/>
    <w:rsid w:val="006B57EE"/>
    <w:rsid w:val="006B58B3"/>
    <w:rsid w:val="006B609D"/>
    <w:rsid w:val="006B6183"/>
    <w:rsid w:val="006B6582"/>
    <w:rsid w:val="006B676A"/>
    <w:rsid w:val="006B6878"/>
    <w:rsid w:val="006B6CAB"/>
    <w:rsid w:val="006B7100"/>
    <w:rsid w:val="006B71AD"/>
    <w:rsid w:val="006B72B8"/>
    <w:rsid w:val="006B7336"/>
    <w:rsid w:val="006C0581"/>
    <w:rsid w:val="006C0853"/>
    <w:rsid w:val="006C0881"/>
    <w:rsid w:val="006C1145"/>
    <w:rsid w:val="006C17F2"/>
    <w:rsid w:val="006C2002"/>
    <w:rsid w:val="006C2214"/>
    <w:rsid w:val="006C243F"/>
    <w:rsid w:val="006C2611"/>
    <w:rsid w:val="006C27D4"/>
    <w:rsid w:val="006C2820"/>
    <w:rsid w:val="006C2CD3"/>
    <w:rsid w:val="006C2E56"/>
    <w:rsid w:val="006C2F30"/>
    <w:rsid w:val="006C2F43"/>
    <w:rsid w:val="006C313F"/>
    <w:rsid w:val="006C3235"/>
    <w:rsid w:val="006C3527"/>
    <w:rsid w:val="006C3841"/>
    <w:rsid w:val="006C3BA0"/>
    <w:rsid w:val="006C3E9C"/>
    <w:rsid w:val="006C4360"/>
    <w:rsid w:val="006C4826"/>
    <w:rsid w:val="006C4ECE"/>
    <w:rsid w:val="006C53E4"/>
    <w:rsid w:val="006C59DC"/>
    <w:rsid w:val="006C5A37"/>
    <w:rsid w:val="006C61B4"/>
    <w:rsid w:val="006C63C4"/>
    <w:rsid w:val="006C7331"/>
    <w:rsid w:val="006C7393"/>
    <w:rsid w:val="006C7398"/>
    <w:rsid w:val="006C7D73"/>
    <w:rsid w:val="006D057B"/>
    <w:rsid w:val="006D065D"/>
    <w:rsid w:val="006D0968"/>
    <w:rsid w:val="006D09DB"/>
    <w:rsid w:val="006D0C2D"/>
    <w:rsid w:val="006D0C49"/>
    <w:rsid w:val="006D0F83"/>
    <w:rsid w:val="006D14FC"/>
    <w:rsid w:val="006D1656"/>
    <w:rsid w:val="006D1740"/>
    <w:rsid w:val="006D18F8"/>
    <w:rsid w:val="006D193D"/>
    <w:rsid w:val="006D1B34"/>
    <w:rsid w:val="006D1E4E"/>
    <w:rsid w:val="006D1FB5"/>
    <w:rsid w:val="006D35A6"/>
    <w:rsid w:val="006D35EE"/>
    <w:rsid w:val="006D3929"/>
    <w:rsid w:val="006D3EBC"/>
    <w:rsid w:val="006D447B"/>
    <w:rsid w:val="006D45D1"/>
    <w:rsid w:val="006D5199"/>
    <w:rsid w:val="006D5A88"/>
    <w:rsid w:val="006D5D06"/>
    <w:rsid w:val="006D6476"/>
    <w:rsid w:val="006D68BD"/>
    <w:rsid w:val="006D727B"/>
    <w:rsid w:val="006D7554"/>
    <w:rsid w:val="006D767A"/>
    <w:rsid w:val="006D77F7"/>
    <w:rsid w:val="006D7845"/>
    <w:rsid w:val="006E0055"/>
    <w:rsid w:val="006E0F22"/>
    <w:rsid w:val="006E11D0"/>
    <w:rsid w:val="006E128F"/>
    <w:rsid w:val="006E2230"/>
    <w:rsid w:val="006E23C9"/>
    <w:rsid w:val="006E279E"/>
    <w:rsid w:val="006E2956"/>
    <w:rsid w:val="006E297A"/>
    <w:rsid w:val="006E3A07"/>
    <w:rsid w:val="006E3EA6"/>
    <w:rsid w:val="006E4DDE"/>
    <w:rsid w:val="006E5549"/>
    <w:rsid w:val="006E5584"/>
    <w:rsid w:val="006E5A29"/>
    <w:rsid w:val="006E66A6"/>
    <w:rsid w:val="006E67DA"/>
    <w:rsid w:val="006E69C4"/>
    <w:rsid w:val="006E6AD0"/>
    <w:rsid w:val="006E6DC6"/>
    <w:rsid w:val="006E6DE9"/>
    <w:rsid w:val="006E6E4D"/>
    <w:rsid w:val="006E6EC5"/>
    <w:rsid w:val="006E7910"/>
    <w:rsid w:val="006F0C08"/>
    <w:rsid w:val="006F0DC9"/>
    <w:rsid w:val="006F0E0E"/>
    <w:rsid w:val="006F15A6"/>
    <w:rsid w:val="006F1879"/>
    <w:rsid w:val="006F221C"/>
    <w:rsid w:val="006F326E"/>
    <w:rsid w:val="006F34A9"/>
    <w:rsid w:val="006F3938"/>
    <w:rsid w:val="006F39A2"/>
    <w:rsid w:val="006F3CD4"/>
    <w:rsid w:val="006F3E61"/>
    <w:rsid w:val="006F5574"/>
    <w:rsid w:val="006F5A82"/>
    <w:rsid w:val="006F5B89"/>
    <w:rsid w:val="006F69B3"/>
    <w:rsid w:val="006F6A6C"/>
    <w:rsid w:val="006F6AB0"/>
    <w:rsid w:val="006F765A"/>
    <w:rsid w:val="006F7E1B"/>
    <w:rsid w:val="00700110"/>
    <w:rsid w:val="0070064E"/>
    <w:rsid w:val="007017EC"/>
    <w:rsid w:val="00701A1E"/>
    <w:rsid w:val="00701C7A"/>
    <w:rsid w:val="00701E3D"/>
    <w:rsid w:val="0070231F"/>
    <w:rsid w:val="00702767"/>
    <w:rsid w:val="00702922"/>
    <w:rsid w:val="007030A8"/>
    <w:rsid w:val="00703609"/>
    <w:rsid w:val="007038CF"/>
    <w:rsid w:val="00703C5C"/>
    <w:rsid w:val="00703C76"/>
    <w:rsid w:val="00703E83"/>
    <w:rsid w:val="0070428B"/>
    <w:rsid w:val="007047D3"/>
    <w:rsid w:val="00704B28"/>
    <w:rsid w:val="00704EE2"/>
    <w:rsid w:val="00704F06"/>
    <w:rsid w:val="007050F2"/>
    <w:rsid w:val="007051A9"/>
    <w:rsid w:val="0070520F"/>
    <w:rsid w:val="007056A6"/>
    <w:rsid w:val="00705B31"/>
    <w:rsid w:val="00705B55"/>
    <w:rsid w:val="00705E08"/>
    <w:rsid w:val="00706B22"/>
    <w:rsid w:val="00706DC6"/>
    <w:rsid w:val="00707711"/>
    <w:rsid w:val="007079A2"/>
    <w:rsid w:val="00707B76"/>
    <w:rsid w:val="00707D15"/>
    <w:rsid w:val="007101C0"/>
    <w:rsid w:val="0071070F"/>
    <w:rsid w:val="00710973"/>
    <w:rsid w:val="00710AD7"/>
    <w:rsid w:val="00711C69"/>
    <w:rsid w:val="00712030"/>
    <w:rsid w:val="00712116"/>
    <w:rsid w:val="00712AFA"/>
    <w:rsid w:val="007130E7"/>
    <w:rsid w:val="00713362"/>
    <w:rsid w:val="00713EE3"/>
    <w:rsid w:val="0071430F"/>
    <w:rsid w:val="00714669"/>
    <w:rsid w:val="00715074"/>
    <w:rsid w:val="007151B7"/>
    <w:rsid w:val="0071532B"/>
    <w:rsid w:val="007154C2"/>
    <w:rsid w:val="00715553"/>
    <w:rsid w:val="0071664E"/>
    <w:rsid w:val="0071681F"/>
    <w:rsid w:val="007169B2"/>
    <w:rsid w:val="0071755F"/>
    <w:rsid w:val="00717678"/>
    <w:rsid w:val="00717A98"/>
    <w:rsid w:val="00720A70"/>
    <w:rsid w:val="007212B4"/>
    <w:rsid w:val="007213F8"/>
    <w:rsid w:val="00721456"/>
    <w:rsid w:val="0072177F"/>
    <w:rsid w:val="00721876"/>
    <w:rsid w:val="00721DD8"/>
    <w:rsid w:val="00722184"/>
    <w:rsid w:val="00723002"/>
    <w:rsid w:val="00723022"/>
    <w:rsid w:val="0072311C"/>
    <w:rsid w:val="0072366E"/>
    <w:rsid w:val="00723962"/>
    <w:rsid w:val="00723A3D"/>
    <w:rsid w:val="00723ECD"/>
    <w:rsid w:val="00724339"/>
    <w:rsid w:val="0072562E"/>
    <w:rsid w:val="00725B3C"/>
    <w:rsid w:val="00725B78"/>
    <w:rsid w:val="007263CB"/>
    <w:rsid w:val="00726769"/>
    <w:rsid w:val="007267F8"/>
    <w:rsid w:val="00726C9C"/>
    <w:rsid w:val="00726E0F"/>
    <w:rsid w:val="00727335"/>
    <w:rsid w:val="007276A5"/>
    <w:rsid w:val="00730095"/>
    <w:rsid w:val="007304BB"/>
    <w:rsid w:val="007310DB"/>
    <w:rsid w:val="00731934"/>
    <w:rsid w:val="00731CF7"/>
    <w:rsid w:val="00731D2D"/>
    <w:rsid w:val="0073263F"/>
    <w:rsid w:val="007328E6"/>
    <w:rsid w:val="00732BBE"/>
    <w:rsid w:val="00732CAB"/>
    <w:rsid w:val="007332BE"/>
    <w:rsid w:val="007332EB"/>
    <w:rsid w:val="00733387"/>
    <w:rsid w:val="00734799"/>
    <w:rsid w:val="00734DC9"/>
    <w:rsid w:val="00734E6B"/>
    <w:rsid w:val="0073584E"/>
    <w:rsid w:val="007359B9"/>
    <w:rsid w:val="00735FCB"/>
    <w:rsid w:val="0073705A"/>
    <w:rsid w:val="007373BF"/>
    <w:rsid w:val="0073741E"/>
    <w:rsid w:val="00740586"/>
    <w:rsid w:val="0074098D"/>
    <w:rsid w:val="00740AB4"/>
    <w:rsid w:val="00740B44"/>
    <w:rsid w:val="007417BA"/>
    <w:rsid w:val="00741B5E"/>
    <w:rsid w:val="00741BBF"/>
    <w:rsid w:val="007421AB"/>
    <w:rsid w:val="00742650"/>
    <w:rsid w:val="007429E3"/>
    <w:rsid w:val="00742CB1"/>
    <w:rsid w:val="00743B09"/>
    <w:rsid w:val="00743B77"/>
    <w:rsid w:val="00744011"/>
    <w:rsid w:val="007444EA"/>
    <w:rsid w:val="007447C7"/>
    <w:rsid w:val="00744D24"/>
    <w:rsid w:val="00744DF5"/>
    <w:rsid w:val="00745169"/>
    <w:rsid w:val="00745752"/>
    <w:rsid w:val="0074641B"/>
    <w:rsid w:val="007465EC"/>
    <w:rsid w:val="00746CC7"/>
    <w:rsid w:val="00746F0D"/>
    <w:rsid w:val="00746FF9"/>
    <w:rsid w:val="00747297"/>
    <w:rsid w:val="007476F0"/>
    <w:rsid w:val="007477F7"/>
    <w:rsid w:val="00747FB6"/>
    <w:rsid w:val="00750963"/>
    <w:rsid w:val="00750A2F"/>
    <w:rsid w:val="00750CAE"/>
    <w:rsid w:val="00751BA7"/>
    <w:rsid w:val="007522EE"/>
    <w:rsid w:val="0075240C"/>
    <w:rsid w:val="007525CE"/>
    <w:rsid w:val="00752A8E"/>
    <w:rsid w:val="0075453F"/>
    <w:rsid w:val="00754B10"/>
    <w:rsid w:val="00754FC3"/>
    <w:rsid w:val="007558C7"/>
    <w:rsid w:val="00755BDF"/>
    <w:rsid w:val="00755FC9"/>
    <w:rsid w:val="007563D3"/>
    <w:rsid w:val="00756CE2"/>
    <w:rsid w:val="00756D46"/>
    <w:rsid w:val="00757635"/>
    <w:rsid w:val="00757FE9"/>
    <w:rsid w:val="007600E6"/>
    <w:rsid w:val="007602E8"/>
    <w:rsid w:val="007607E2"/>
    <w:rsid w:val="00761460"/>
    <w:rsid w:val="0076170E"/>
    <w:rsid w:val="00761FAA"/>
    <w:rsid w:val="0076249B"/>
    <w:rsid w:val="00762A42"/>
    <w:rsid w:val="00762AB3"/>
    <w:rsid w:val="00763023"/>
    <w:rsid w:val="00763637"/>
    <w:rsid w:val="00763E06"/>
    <w:rsid w:val="00763E9D"/>
    <w:rsid w:val="0076465E"/>
    <w:rsid w:val="007646DA"/>
    <w:rsid w:val="0076524C"/>
    <w:rsid w:val="00765A61"/>
    <w:rsid w:val="007664E2"/>
    <w:rsid w:val="00766551"/>
    <w:rsid w:val="0076688E"/>
    <w:rsid w:val="00766BAD"/>
    <w:rsid w:val="00766F8D"/>
    <w:rsid w:val="00767473"/>
    <w:rsid w:val="0076799C"/>
    <w:rsid w:val="007706EB"/>
    <w:rsid w:val="007708EF"/>
    <w:rsid w:val="007718A6"/>
    <w:rsid w:val="007718EC"/>
    <w:rsid w:val="00771C6C"/>
    <w:rsid w:val="00771F27"/>
    <w:rsid w:val="00773343"/>
    <w:rsid w:val="007736F1"/>
    <w:rsid w:val="007742FE"/>
    <w:rsid w:val="0077459E"/>
    <w:rsid w:val="007757C4"/>
    <w:rsid w:val="00775FD3"/>
    <w:rsid w:val="007765F2"/>
    <w:rsid w:val="007766E9"/>
    <w:rsid w:val="00777047"/>
    <w:rsid w:val="00777931"/>
    <w:rsid w:val="00777BEE"/>
    <w:rsid w:val="00777C54"/>
    <w:rsid w:val="00777EC6"/>
    <w:rsid w:val="007800CB"/>
    <w:rsid w:val="00780614"/>
    <w:rsid w:val="0078163F"/>
    <w:rsid w:val="00781FB5"/>
    <w:rsid w:val="0078285F"/>
    <w:rsid w:val="00782C64"/>
    <w:rsid w:val="00782FE8"/>
    <w:rsid w:val="00782FF8"/>
    <w:rsid w:val="00783814"/>
    <w:rsid w:val="00783902"/>
    <w:rsid w:val="00783BD9"/>
    <w:rsid w:val="00783D2A"/>
    <w:rsid w:val="00783E3F"/>
    <w:rsid w:val="00784069"/>
    <w:rsid w:val="0078432C"/>
    <w:rsid w:val="00784A83"/>
    <w:rsid w:val="00784DFD"/>
    <w:rsid w:val="007852E1"/>
    <w:rsid w:val="007857A0"/>
    <w:rsid w:val="007864F3"/>
    <w:rsid w:val="00786A2E"/>
    <w:rsid w:val="00786C03"/>
    <w:rsid w:val="0078704E"/>
    <w:rsid w:val="007871D5"/>
    <w:rsid w:val="007874D9"/>
    <w:rsid w:val="007910CD"/>
    <w:rsid w:val="00791276"/>
    <w:rsid w:val="007913F6"/>
    <w:rsid w:val="00791C3C"/>
    <w:rsid w:val="007926B0"/>
    <w:rsid w:val="00792E48"/>
    <w:rsid w:val="00793504"/>
    <w:rsid w:val="00794213"/>
    <w:rsid w:val="00794292"/>
    <w:rsid w:val="0079452E"/>
    <w:rsid w:val="007945F7"/>
    <w:rsid w:val="007948B5"/>
    <w:rsid w:val="00794DAD"/>
    <w:rsid w:val="00795299"/>
    <w:rsid w:val="00795706"/>
    <w:rsid w:val="007959A0"/>
    <w:rsid w:val="007961CD"/>
    <w:rsid w:val="00796D4D"/>
    <w:rsid w:val="00796F2B"/>
    <w:rsid w:val="00796F3A"/>
    <w:rsid w:val="00797135"/>
    <w:rsid w:val="00797247"/>
    <w:rsid w:val="007972EC"/>
    <w:rsid w:val="00797959"/>
    <w:rsid w:val="007979BC"/>
    <w:rsid w:val="007979C9"/>
    <w:rsid w:val="007A0CB0"/>
    <w:rsid w:val="007A0FE8"/>
    <w:rsid w:val="007A1143"/>
    <w:rsid w:val="007A1229"/>
    <w:rsid w:val="007A1576"/>
    <w:rsid w:val="007A18B1"/>
    <w:rsid w:val="007A21A5"/>
    <w:rsid w:val="007A287B"/>
    <w:rsid w:val="007A2CCA"/>
    <w:rsid w:val="007A2E02"/>
    <w:rsid w:val="007A2F52"/>
    <w:rsid w:val="007A2FD5"/>
    <w:rsid w:val="007A3C70"/>
    <w:rsid w:val="007A3D09"/>
    <w:rsid w:val="007A409C"/>
    <w:rsid w:val="007A49BA"/>
    <w:rsid w:val="007A4C23"/>
    <w:rsid w:val="007A4C66"/>
    <w:rsid w:val="007A4C82"/>
    <w:rsid w:val="007A4D0F"/>
    <w:rsid w:val="007A5658"/>
    <w:rsid w:val="007A59B0"/>
    <w:rsid w:val="007A5A57"/>
    <w:rsid w:val="007A5A8D"/>
    <w:rsid w:val="007A5CB1"/>
    <w:rsid w:val="007A6080"/>
    <w:rsid w:val="007A68C8"/>
    <w:rsid w:val="007A73AB"/>
    <w:rsid w:val="007A779C"/>
    <w:rsid w:val="007A79E6"/>
    <w:rsid w:val="007A7FAD"/>
    <w:rsid w:val="007B02AE"/>
    <w:rsid w:val="007B2282"/>
    <w:rsid w:val="007B27AF"/>
    <w:rsid w:val="007B2884"/>
    <w:rsid w:val="007B2D72"/>
    <w:rsid w:val="007B341E"/>
    <w:rsid w:val="007B3CF2"/>
    <w:rsid w:val="007B3D79"/>
    <w:rsid w:val="007B3E3E"/>
    <w:rsid w:val="007B4061"/>
    <w:rsid w:val="007B4681"/>
    <w:rsid w:val="007B5138"/>
    <w:rsid w:val="007B53B7"/>
    <w:rsid w:val="007B5869"/>
    <w:rsid w:val="007B5E76"/>
    <w:rsid w:val="007B6056"/>
    <w:rsid w:val="007B685A"/>
    <w:rsid w:val="007B7B1B"/>
    <w:rsid w:val="007B7D73"/>
    <w:rsid w:val="007B7D87"/>
    <w:rsid w:val="007C03D9"/>
    <w:rsid w:val="007C060B"/>
    <w:rsid w:val="007C10A7"/>
    <w:rsid w:val="007C19F1"/>
    <w:rsid w:val="007C1C53"/>
    <w:rsid w:val="007C1CD0"/>
    <w:rsid w:val="007C25A2"/>
    <w:rsid w:val="007C2647"/>
    <w:rsid w:val="007C28D8"/>
    <w:rsid w:val="007C2F8D"/>
    <w:rsid w:val="007C300A"/>
    <w:rsid w:val="007C3026"/>
    <w:rsid w:val="007C30A8"/>
    <w:rsid w:val="007C35D5"/>
    <w:rsid w:val="007C4716"/>
    <w:rsid w:val="007C4B5B"/>
    <w:rsid w:val="007C4DC2"/>
    <w:rsid w:val="007C50B2"/>
    <w:rsid w:val="007C5378"/>
    <w:rsid w:val="007C59E9"/>
    <w:rsid w:val="007C5B10"/>
    <w:rsid w:val="007C5C37"/>
    <w:rsid w:val="007C5CA8"/>
    <w:rsid w:val="007C60AC"/>
    <w:rsid w:val="007C60C5"/>
    <w:rsid w:val="007C6216"/>
    <w:rsid w:val="007C675A"/>
    <w:rsid w:val="007C6EBE"/>
    <w:rsid w:val="007C7606"/>
    <w:rsid w:val="007C7CE3"/>
    <w:rsid w:val="007C7CF3"/>
    <w:rsid w:val="007D0430"/>
    <w:rsid w:val="007D045F"/>
    <w:rsid w:val="007D0723"/>
    <w:rsid w:val="007D0ED0"/>
    <w:rsid w:val="007D136E"/>
    <w:rsid w:val="007D1429"/>
    <w:rsid w:val="007D1500"/>
    <w:rsid w:val="007D2813"/>
    <w:rsid w:val="007D2C6B"/>
    <w:rsid w:val="007D2D24"/>
    <w:rsid w:val="007D32EA"/>
    <w:rsid w:val="007D5AB5"/>
    <w:rsid w:val="007D6251"/>
    <w:rsid w:val="007D64E3"/>
    <w:rsid w:val="007D6F6C"/>
    <w:rsid w:val="007D7037"/>
    <w:rsid w:val="007D7133"/>
    <w:rsid w:val="007D731F"/>
    <w:rsid w:val="007D737B"/>
    <w:rsid w:val="007D76AB"/>
    <w:rsid w:val="007D76EE"/>
    <w:rsid w:val="007D7746"/>
    <w:rsid w:val="007D7A0F"/>
    <w:rsid w:val="007E0172"/>
    <w:rsid w:val="007E128F"/>
    <w:rsid w:val="007E1637"/>
    <w:rsid w:val="007E174D"/>
    <w:rsid w:val="007E1794"/>
    <w:rsid w:val="007E1E5E"/>
    <w:rsid w:val="007E1EE4"/>
    <w:rsid w:val="007E1FCB"/>
    <w:rsid w:val="007E2315"/>
    <w:rsid w:val="007E2679"/>
    <w:rsid w:val="007E4093"/>
    <w:rsid w:val="007E478A"/>
    <w:rsid w:val="007E4A88"/>
    <w:rsid w:val="007E4EE0"/>
    <w:rsid w:val="007E505D"/>
    <w:rsid w:val="007E51A7"/>
    <w:rsid w:val="007E53A9"/>
    <w:rsid w:val="007E548F"/>
    <w:rsid w:val="007E5ABE"/>
    <w:rsid w:val="007E5B38"/>
    <w:rsid w:val="007E64BB"/>
    <w:rsid w:val="007E6E10"/>
    <w:rsid w:val="007E6FED"/>
    <w:rsid w:val="007E72D8"/>
    <w:rsid w:val="007E74C4"/>
    <w:rsid w:val="007F0033"/>
    <w:rsid w:val="007F05A8"/>
    <w:rsid w:val="007F0D60"/>
    <w:rsid w:val="007F0FD1"/>
    <w:rsid w:val="007F154A"/>
    <w:rsid w:val="007F1960"/>
    <w:rsid w:val="007F2546"/>
    <w:rsid w:val="007F2E35"/>
    <w:rsid w:val="007F3AB8"/>
    <w:rsid w:val="007F423A"/>
    <w:rsid w:val="007F4328"/>
    <w:rsid w:val="007F454A"/>
    <w:rsid w:val="007F47A2"/>
    <w:rsid w:val="007F491A"/>
    <w:rsid w:val="007F4941"/>
    <w:rsid w:val="007F4F7B"/>
    <w:rsid w:val="007F5211"/>
    <w:rsid w:val="007F54AD"/>
    <w:rsid w:val="007F6008"/>
    <w:rsid w:val="007F6240"/>
    <w:rsid w:val="007F67B9"/>
    <w:rsid w:val="007F67E1"/>
    <w:rsid w:val="007F68BA"/>
    <w:rsid w:val="007F69BC"/>
    <w:rsid w:val="007F6A03"/>
    <w:rsid w:val="007F6E5D"/>
    <w:rsid w:val="007F70B9"/>
    <w:rsid w:val="007F7827"/>
    <w:rsid w:val="0080043D"/>
    <w:rsid w:val="00800FCB"/>
    <w:rsid w:val="0080109A"/>
    <w:rsid w:val="00801E64"/>
    <w:rsid w:val="00801F15"/>
    <w:rsid w:val="008022A8"/>
    <w:rsid w:val="0080254C"/>
    <w:rsid w:val="0080259D"/>
    <w:rsid w:val="00802F3E"/>
    <w:rsid w:val="00803A16"/>
    <w:rsid w:val="0080431C"/>
    <w:rsid w:val="00804B01"/>
    <w:rsid w:val="00804BC2"/>
    <w:rsid w:val="00804FCB"/>
    <w:rsid w:val="0080551C"/>
    <w:rsid w:val="00805DF2"/>
    <w:rsid w:val="008064EC"/>
    <w:rsid w:val="0080662A"/>
    <w:rsid w:val="00806994"/>
    <w:rsid w:val="008069E2"/>
    <w:rsid w:val="0080789C"/>
    <w:rsid w:val="008079FC"/>
    <w:rsid w:val="0081001E"/>
    <w:rsid w:val="008109F3"/>
    <w:rsid w:val="00810AA5"/>
    <w:rsid w:val="00810D70"/>
    <w:rsid w:val="00810D86"/>
    <w:rsid w:val="00811219"/>
    <w:rsid w:val="008112FC"/>
    <w:rsid w:val="008120C2"/>
    <w:rsid w:val="00812A21"/>
    <w:rsid w:val="008131EA"/>
    <w:rsid w:val="00813280"/>
    <w:rsid w:val="00813489"/>
    <w:rsid w:val="00813805"/>
    <w:rsid w:val="0081425E"/>
    <w:rsid w:val="008154E0"/>
    <w:rsid w:val="00815ABA"/>
    <w:rsid w:val="00816629"/>
    <w:rsid w:val="00816B06"/>
    <w:rsid w:val="00816CBB"/>
    <w:rsid w:val="00816D0C"/>
    <w:rsid w:val="00817495"/>
    <w:rsid w:val="008175BD"/>
    <w:rsid w:val="00817BC2"/>
    <w:rsid w:val="00817CE2"/>
    <w:rsid w:val="00817E74"/>
    <w:rsid w:val="00820164"/>
    <w:rsid w:val="0082021B"/>
    <w:rsid w:val="00820845"/>
    <w:rsid w:val="0082184E"/>
    <w:rsid w:val="00821872"/>
    <w:rsid w:val="008218FD"/>
    <w:rsid w:val="00821F51"/>
    <w:rsid w:val="008226B4"/>
    <w:rsid w:val="00822962"/>
    <w:rsid w:val="00823724"/>
    <w:rsid w:val="00823731"/>
    <w:rsid w:val="008237C1"/>
    <w:rsid w:val="00823E59"/>
    <w:rsid w:val="0082463F"/>
    <w:rsid w:val="00824EAD"/>
    <w:rsid w:val="0082523F"/>
    <w:rsid w:val="00825AC2"/>
    <w:rsid w:val="00825E79"/>
    <w:rsid w:val="00825FB9"/>
    <w:rsid w:val="008269D8"/>
    <w:rsid w:val="00826CD6"/>
    <w:rsid w:val="0082706F"/>
    <w:rsid w:val="00827D19"/>
    <w:rsid w:val="00830BE7"/>
    <w:rsid w:val="0083169A"/>
    <w:rsid w:val="00831A3C"/>
    <w:rsid w:val="00832482"/>
    <w:rsid w:val="00832839"/>
    <w:rsid w:val="008335DB"/>
    <w:rsid w:val="00833AB5"/>
    <w:rsid w:val="00833FC0"/>
    <w:rsid w:val="00834C1A"/>
    <w:rsid w:val="008354B5"/>
    <w:rsid w:val="00836216"/>
    <w:rsid w:val="00836239"/>
    <w:rsid w:val="00836CFE"/>
    <w:rsid w:val="00836EFB"/>
    <w:rsid w:val="00836F32"/>
    <w:rsid w:val="00837F5F"/>
    <w:rsid w:val="0084005C"/>
    <w:rsid w:val="008403C7"/>
    <w:rsid w:val="0084070F"/>
    <w:rsid w:val="00840BF3"/>
    <w:rsid w:val="00841118"/>
    <w:rsid w:val="00841392"/>
    <w:rsid w:val="0084157D"/>
    <w:rsid w:val="008415CE"/>
    <w:rsid w:val="008416AC"/>
    <w:rsid w:val="00841816"/>
    <w:rsid w:val="00842289"/>
    <w:rsid w:val="00842427"/>
    <w:rsid w:val="00842743"/>
    <w:rsid w:val="00842AC2"/>
    <w:rsid w:val="00842DFD"/>
    <w:rsid w:val="00842FAA"/>
    <w:rsid w:val="00843224"/>
    <w:rsid w:val="008433A3"/>
    <w:rsid w:val="00843432"/>
    <w:rsid w:val="00843B67"/>
    <w:rsid w:val="00843FB2"/>
    <w:rsid w:val="0084428D"/>
    <w:rsid w:val="00844552"/>
    <w:rsid w:val="0084487A"/>
    <w:rsid w:val="00844C4E"/>
    <w:rsid w:val="008450D7"/>
    <w:rsid w:val="008453A8"/>
    <w:rsid w:val="008453BF"/>
    <w:rsid w:val="00845627"/>
    <w:rsid w:val="008457E7"/>
    <w:rsid w:val="00845C6A"/>
    <w:rsid w:val="00845D7A"/>
    <w:rsid w:val="008466FA"/>
    <w:rsid w:val="00846AA8"/>
    <w:rsid w:val="00846C91"/>
    <w:rsid w:val="00846CE6"/>
    <w:rsid w:val="00846ED9"/>
    <w:rsid w:val="008474CA"/>
    <w:rsid w:val="00847658"/>
    <w:rsid w:val="008477F6"/>
    <w:rsid w:val="00847C36"/>
    <w:rsid w:val="00847C78"/>
    <w:rsid w:val="00847EF7"/>
    <w:rsid w:val="00850531"/>
    <w:rsid w:val="00850A7B"/>
    <w:rsid w:val="00850E00"/>
    <w:rsid w:val="008510E1"/>
    <w:rsid w:val="008514D8"/>
    <w:rsid w:val="00851AF9"/>
    <w:rsid w:val="00851D48"/>
    <w:rsid w:val="00851E0C"/>
    <w:rsid w:val="008524ED"/>
    <w:rsid w:val="0085291A"/>
    <w:rsid w:val="008532B6"/>
    <w:rsid w:val="0085379C"/>
    <w:rsid w:val="00853B28"/>
    <w:rsid w:val="008546AC"/>
    <w:rsid w:val="00854BEE"/>
    <w:rsid w:val="00855420"/>
    <w:rsid w:val="00855FB9"/>
    <w:rsid w:val="008560FB"/>
    <w:rsid w:val="0085628D"/>
    <w:rsid w:val="00856632"/>
    <w:rsid w:val="00856642"/>
    <w:rsid w:val="008567DA"/>
    <w:rsid w:val="00856AB4"/>
    <w:rsid w:val="00856AE1"/>
    <w:rsid w:val="0085746D"/>
    <w:rsid w:val="008577F2"/>
    <w:rsid w:val="00857A5D"/>
    <w:rsid w:val="008602BF"/>
    <w:rsid w:val="00860C1F"/>
    <w:rsid w:val="008611F0"/>
    <w:rsid w:val="0086128B"/>
    <w:rsid w:val="008615A6"/>
    <w:rsid w:val="008615DD"/>
    <w:rsid w:val="008625C9"/>
    <w:rsid w:val="0086319C"/>
    <w:rsid w:val="0086386F"/>
    <w:rsid w:val="008638AE"/>
    <w:rsid w:val="008639BD"/>
    <w:rsid w:val="00864719"/>
    <w:rsid w:val="00864826"/>
    <w:rsid w:val="00864B8B"/>
    <w:rsid w:val="00864CB5"/>
    <w:rsid w:val="00865058"/>
    <w:rsid w:val="008654BE"/>
    <w:rsid w:val="00865BDE"/>
    <w:rsid w:val="00865E45"/>
    <w:rsid w:val="00865F4B"/>
    <w:rsid w:val="00866615"/>
    <w:rsid w:val="00866D67"/>
    <w:rsid w:val="00866FA0"/>
    <w:rsid w:val="00867DC5"/>
    <w:rsid w:val="00870397"/>
    <w:rsid w:val="00870C9B"/>
    <w:rsid w:val="00871656"/>
    <w:rsid w:val="00871E91"/>
    <w:rsid w:val="0087210B"/>
    <w:rsid w:val="00873163"/>
    <w:rsid w:val="008737AE"/>
    <w:rsid w:val="00873A6F"/>
    <w:rsid w:val="00873C22"/>
    <w:rsid w:val="00873CD4"/>
    <w:rsid w:val="00873F6D"/>
    <w:rsid w:val="00874136"/>
    <w:rsid w:val="00874155"/>
    <w:rsid w:val="00874557"/>
    <w:rsid w:val="00874710"/>
    <w:rsid w:val="00874844"/>
    <w:rsid w:val="00874873"/>
    <w:rsid w:val="00874D5D"/>
    <w:rsid w:val="00874EC4"/>
    <w:rsid w:val="00875422"/>
    <w:rsid w:val="0087544C"/>
    <w:rsid w:val="008754D9"/>
    <w:rsid w:val="00875C2A"/>
    <w:rsid w:val="008769F3"/>
    <w:rsid w:val="00876A5E"/>
    <w:rsid w:val="00876C05"/>
    <w:rsid w:val="00876D3E"/>
    <w:rsid w:val="008770A2"/>
    <w:rsid w:val="008777EF"/>
    <w:rsid w:val="00877813"/>
    <w:rsid w:val="00877A60"/>
    <w:rsid w:val="0088070A"/>
    <w:rsid w:val="0088089E"/>
    <w:rsid w:val="008809DB"/>
    <w:rsid w:val="008809E4"/>
    <w:rsid w:val="00880B54"/>
    <w:rsid w:val="008819A6"/>
    <w:rsid w:val="008821E9"/>
    <w:rsid w:val="008824CD"/>
    <w:rsid w:val="0088257A"/>
    <w:rsid w:val="00882978"/>
    <w:rsid w:val="00882BB5"/>
    <w:rsid w:val="00883054"/>
    <w:rsid w:val="008835D4"/>
    <w:rsid w:val="008841DE"/>
    <w:rsid w:val="00884390"/>
    <w:rsid w:val="008847A4"/>
    <w:rsid w:val="00884A6E"/>
    <w:rsid w:val="00884C48"/>
    <w:rsid w:val="00884F8D"/>
    <w:rsid w:val="00884FD3"/>
    <w:rsid w:val="008863A3"/>
    <w:rsid w:val="00887620"/>
    <w:rsid w:val="008903C6"/>
    <w:rsid w:val="00890C3E"/>
    <w:rsid w:val="00890D2E"/>
    <w:rsid w:val="00890E91"/>
    <w:rsid w:val="0089119B"/>
    <w:rsid w:val="0089200E"/>
    <w:rsid w:val="00892058"/>
    <w:rsid w:val="00892158"/>
    <w:rsid w:val="008927DE"/>
    <w:rsid w:val="00892E8A"/>
    <w:rsid w:val="00893500"/>
    <w:rsid w:val="00893C43"/>
    <w:rsid w:val="00893E92"/>
    <w:rsid w:val="0089454E"/>
    <w:rsid w:val="00894790"/>
    <w:rsid w:val="00894B73"/>
    <w:rsid w:val="00894E46"/>
    <w:rsid w:val="00895793"/>
    <w:rsid w:val="00895C0B"/>
    <w:rsid w:val="00895C54"/>
    <w:rsid w:val="00896152"/>
    <w:rsid w:val="008965A1"/>
    <w:rsid w:val="00896777"/>
    <w:rsid w:val="00896964"/>
    <w:rsid w:val="008972C2"/>
    <w:rsid w:val="008972C4"/>
    <w:rsid w:val="0089767F"/>
    <w:rsid w:val="008978AD"/>
    <w:rsid w:val="008A01BD"/>
    <w:rsid w:val="008A15E2"/>
    <w:rsid w:val="008A1642"/>
    <w:rsid w:val="008A16CD"/>
    <w:rsid w:val="008A1824"/>
    <w:rsid w:val="008A1B28"/>
    <w:rsid w:val="008A1F0C"/>
    <w:rsid w:val="008A228F"/>
    <w:rsid w:val="008A22CB"/>
    <w:rsid w:val="008A247A"/>
    <w:rsid w:val="008A26EB"/>
    <w:rsid w:val="008A2BFF"/>
    <w:rsid w:val="008A31D1"/>
    <w:rsid w:val="008A33C7"/>
    <w:rsid w:val="008A4714"/>
    <w:rsid w:val="008A4894"/>
    <w:rsid w:val="008A4981"/>
    <w:rsid w:val="008A4BCB"/>
    <w:rsid w:val="008A5452"/>
    <w:rsid w:val="008A5B19"/>
    <w:rsid w:val="008A5DB9"/>
    <w:rsid w:val="008A71D8"/>
    <w:rsid w:val="008A72F1"/>
    <w:rsid w:val="008A73A7"/>
    <w:rsid w:val="008A7523"/>
    <w:rsid w:val="008A771D"/>
    <w:rsid w:val="008A7F76"/>
    <w:rsid w:val="008B048D"/>
    <w:rsid w:val="008B0720"/>
    <w:rsid w:val="008B0AC9"/>
    <w:rsid w:val="008B0E06"/>
    <w:rsid w:val="008B1358"/>
    <w:rsid w:val="008B16E8"/>
    <w:rsid w:val="008B1ECE"/>
    <w:rsid w:val="008B2B5D"/>
    <w:rsid w:val="008B3E6C"/>
    <w:rsid w:val="008B47D5"/>
    <w:rsid w:val="008B49CB"/>
    <w:rsid w:val="008B52A8"/>
    <w:rsid w:val="008B578C"/>
    <w:rsid w:val="008B5826"/>
    <w:rsid w:val="008B608B"/>
    <w:rsid w:val="008B660C"/>
    <w:rsid w:val="008B6810"/>
    <w:rsid w:val="008B696E"/>
    <w:rsid w:val="008B6981"/>
    <w:rsid w:val="008B763A"/>
    <w:rsid w:val="008B77D6"/>
    <w:rsid w:val="008B79B7"/>
    <w:rsid w:val="008B7A31"/>
    <w:rsid w:val="008B7AC3"/>
    <w:rsid w:val="008C0EC7"/>
    <w:rsid w:val="008C1001"/>
    <w:rsid w:val="008C1331"/>
    <w:rsid w:val="008C1530"/>
    <w:rsid w:val="008C1648"/>
    <w:rsid w:val="008C16A1"/>
    <w:rsid w:val="008C177B"/>
    <w:rsid w:val="008C185D"/>
    <w:rsid w:val="008C186A"/>
    <w:rsid w:val="008C189C"/>
    <w:rsid w:val="008C2543"/>
    <w:rsid w:val="008C30E5"/>
    <w:rsid w:val="008C344B"/>
    <w:rsid w:val="008C3AA0"/>
    <w:rsid w:val="008C4053"/>
    <w:rsid w:val="008C4442"/>
    <w:rsid w:val="008C4459"/>
    <w:rsid w:val="008C4998"/>
    <w:rsid w:val="008C4B8C"/>
    <w:rsid w:val="008C4BFF"/>
    <w:rsid w:val="008C4D31"/>
    <w:rsid w:val="008C4F84"/>
    <w:rsid w:val="008C53BF"/>
    <w:rsid w:val="008C61A8"/>
    <w:rsid w:val="008C6975"/>
    <w:rsid w:val="008C6F99"/>
    <w:rsid w:val="008C722B"/>
    <w:rsid w:val="008C7AD8"/>
    <w:rsid w:val="008D01F1"/>
    <w:rsid w:val="008D07C5"/>
    <w:rsid w:val="008D0809"/>
    <w:rsid w:val="008D0B33"/>
    <w:rsid w:val="008D0EF3"/>
    <w:rsid w:val="008D1035"/>
    <w:rsid w:val="008D1AA8"/>
    <w:rsid w:val="008D1CF5"/>
    <w:rsid w:val="008D2024"/>
    <w:rsid w:val="008D2127"/>
    <w:rsid w:val="008D21DF"/>
    <w:rsid w:val="008D29BC"/>
    <w:rsid w:val="008D3375"/>
    <w:rsid w:val="008D3544"/>
    <w:rsid w:val="008D3762"/>
    <w:rsid w:val="008D3A98"/>
    <w:rsid w:val="008D3F70"/>
    <w:rsid w:val="008D458E"/>
    <w:rsid w:val="008D4600"/>
    <w:rsid w:val="008D48B8"/>
    <w:rsid w:val="008D4B5A"/>
    <w:rsid w:val="008D4D67"/>
    <w:rsid w:val="008D5006"/>
    <w:rsid w:val="008D513C"/>
    <w:rsid w:val="008D51B9"/>
    <w:rsid w:val="008D5553"/>
    <w:rsid w:val="008D595F"/>
    <w:rsid w:val="008D5E3A"/>
    <w:rsid w:val="008D5E82"/>
    <w:rsid w:val="008D656B"/>
    <w:rsid w:val="008D6707"/>
    <w:rsid w:val="008D6BF1"/>
    <w:rsid w:val="008D6F89"/>
    <w:rsid w:val="008D72FB"/>
    <w:rsid w:val="008D754B"/>
    <w:rsid w:val="008D7C61"/>
    <w:rsid w:val="008E10F4"/>
    <w:rsid w:val="008E159E"/>
    <w:rsid w:val="008E170C"/>
    <w:rsid w:val="008E1E2E"/>
    <w:rsid w:val="008E2C02"/>
    <w:rsid w:val="008E2E99"/>
    <w:rsid w:val="008E3F06"/>
    <w:rsid w:val="008E431A"/>
    <w:rsid w:val="008E49A8"/>
    <w:rsid w:val="008E4AF9"/>
    <w:rsid w:val="008E4C4D"/>
    <w:rsid w:val="008E4E80"/>
    <w:rsid w:val="008E6416"/>
    <w:rsid w:val="008E6834"/>
    <w:rsid w:val="008E6860"/>
    <w:rsid w:val="008E6A98"/>
    <w:rsid w:val="008E6CC5"/>
    <w:rsid w:val="008E7B3D"/>
    <w:rsid w:val="008E7B9A"/>
    <w:rsid w:val="008F05F4"/>
    <w:rsid w:val="008F063D"/>
    <w:rsid w:val="008F06A1"/>
    <w:rsid w:val="008F0A7A"/>
    <w:rsid w:val="008F258B"/>
    <w:rsid w:val="008F2662"/>
    <w:rsid w:val="008F2D0F"/>
    <w:rsid w:val="008F34C5"/>
    <w:rsid w:val="008F42EA"/>
    <w:rsid w:val="008F43F9"/>
    <w:rsid w:val="008F4D66"/>
    <w:rsid w:val="008F5CCD"/>
    <w:rsid w:val="008F5F45"/>
    <w:rsid w:val="008F5F60"/>
    <w:rsid w:val="008F639F"/>
    <w:rsid w:val="008F675E"/>
    <w:rsid w:val="008F72A5"/>
    <w:rsid w:val="008F7328"/>
    <w:rsid w:val="008F7710"/>
    <w:rsid w:val="00900104"/>
    <w:rsid w:val="00900A67"/>
    <w:rsid w:val="00900EDF"/>
    <w:rsid w:val="00900F78"/>
    <w:rsid w:val="00901300"/>
    <w:rsid w:val="00901DCB"/>
    <w:rsid w:val="009025FB"/>
    <w:rsid w:val="00903426"/>
    <w:rsid w:val="0090421E"/>
    <w:rsid w:val="009042D8"/>
    <w:rsid w:val="009047E8"/>
    <w:rsid w:val="009057FA"/>
    <w:rsid w:val="009062F3"/>
    <w:rsid w:val="00906A14"/>
    <w:rsid w:val="00906A96"/>
    <w:rsid w:val="00907394"/>
    <w:rsid w:val="00907463"/>
    <w:rsid w:val="009075A2"/>
    <w:rsid w:val="00907ACB"/>
    <w:rsid w:val="00907CBC"/>
    <w:rsid w:val="00907CD3"/>
    <w:rsid w:val="00907D9B"/>
    <w:rsid w:val="00907ED7"/>
    <w:rsid w:val="00907FE9"/>
    <w:rsid w:val="009111B3"/>
    <w:rsid w:val="00911469"/>
    <w:rsid w:val="0091146F"/>
    <w:rsid w:val="0091191A"/>
    <w:rsid w:val="00911ADD"/>
    <w:rsid w:val="00911D72"/>
    <w:rsid w:val="00912100"/>
    <w:rsid w:val="009127F4"/>
    <w:rsid w:val="00912BAE"/>
    <w:rsid w:val="0091328B"/>
    <w:rsid w:val="0091332F"/>
    <w:rsid w:val="0091336A"/>
    <w:rsid w:val="0091371A"/>
    <w:rsid w:val="00913856"/>
    <w:rsid w:val="00913CD4"/>
    <w:rsid w:val="00913CD7"/>
    <w:rsid w:val="009140B9"/>
    <w:rsid w:val="0091586E"/>
    <w:rsid w:val="0091621F"/>
    <w:rsid w:val="00916FA1"/>
    <w:rsid w:val="00917294"/>
    <w:rsid w:val="00917519"/>
    <w:rsid w:val="009179C1"/>
    <w:rsid w:val="0092021C"/>
    <w:rsid w:val="0092083B"/>
    <w:rsid w:val="009208FE"/>
    <w:rsid w:val="00920B34"/>
    <w:rsid w:val="00920B62"/>
    <w:rsid w:val="00921393"/>
    <w:rsid w:val="009217C6"/>
    <w:rsid w:val="00921923"/>
    <w:rsid w:val="00921C9E"/>
    <w:rsid w:val="00921E5D"/>
    <w:rsid w:val="00921ECF"/>
    <w:rsid w:val="0092295D"/>
    <w:rsid w:val="00923567"/>
    <w:rsid w:val="009236B6"/>
    <w:rsid w:val="00923989"/>
    <w:rsid w:val="00923C9D"/>
    <w:rsid w:val="00923F62"/>
    <w:rsid w:val="00924155"/>
    <w:rsid w:val="00924234"/>
    <w:rsid w:val="00925347"/>
    <w:rsid w:val="00925AC0"/>
    <w:rsid w:val="00925ADE"/>
    <w:rsid w:val="00925B13"/>
    <w:rsid w:val="00925FE3"/>
    <w:rsid w:val="009260DF"/>
    <w:rsid w:val="00926894"/>
    <w:rsid w:val="009268C0"/>
    <w:rsid w:val="00926CEC"/>
    <w:rsid w:val="00926FD2"/>
    <w:rsid w:val="00927690"/>
    <w:rsid w:val="00927706"/>
    <w:rsid w:val="00927734"/>
    <w:rsid w:val="00927985"/>
    <w:rsid w:val="00927CBE"/>
    <w:rsid w:val="0093017C"/>
    <w:rsid w:val="009302BF"/>
    <w:rsid w:val="009303B6"/>
    <w:rsid w:val="00930428"/>
    <w:rsid w:val="00930F62"/>
    <w:rsid w:val="0093197C"/>
    <w:rsid w:val="009324D2"/>
    <w:rsid w:val="0093390F"/>
    <w:rsid w:val="00933FB8"/>
    <w:rsid w:val="00934CD2"/>
    <w:rsid w:val="00934E55"/>
    <w:rsid w:val="0093556E"/>
    <w:rsid w:val="009357D7"/>
    <w:rsid w:val="009357E2"/>
    <w:rsid w:val="009358E0"/>
    <w:rsid w:val="00935A9A"/>
    <w:rsid w:val="00935C73"/>
    <w:rsid w:val="00935DFB"/>
    <w:rsid w:val="00936019"/>
    <w:rsid w:val="00936FBD"/>
    <w:rsid w:val="00940549"/>
    <w:rsid w:val="00940F10"/>
    <w:rsid w:val="009412AD"/>
    <w:rsid w:val="0094130E"/>
    <w:rsid w:val="00941779"/>
    <w:rsid w:val="009417B9"/>
    <w:rsid w:val="00941F2F"/>
    <w:rsid w:val="00941FD0"/>
    <w:rsid w:val="009421AD"/>
    <w:rsid w:val="009426F6"/>
    <w:rsid w:val="009429AC"/>
    <w:rsid w:val="00942EC9"/>
    <w:rsid w:val="00942F2B"/>
    <w:rsid w:val="00942FE2"/>
    <w:rsid w:val="0094368E"/>
    <w:rsid w:val="009437D5"/>
    <w:rsid w:val="00943899"/>
    <w:rsid w:val="0094393A"/>
    <w:rsid w:val="00943C21"/>
    <w:rsid w:val="00943FC8"/>
    <w:rsid w:val="009441AE"/>
    <w:rsid w:val="00944538"/>
    <w:rsid w:val="0094455A"/>
    <w:rsid w:val="0094476B"/>
    <w:rsid w:val="0094483B"/>
    <w:rsid w:val="00945110"/>
    <w:rsid w:val="0094530F"/>
    <w:rsid w:val="00945346"/>
    <w:rsid w:val="009458B1"/>
    <w:rsid w:val="00945E1C"/>
    <w:rsid w:val="0094662C"/>
    <w:rsid w:val="009467DD"/>
    <w:rsid w:val="00946C1A"/>
    <w:rsid w:val="00946F85"/>
    <w:rsid w:val="009470B9"/>
    <w:rsid w:val="0094764C"/>
    <w:rsid w:val="00947701"/>
    <w:rsid w:val="00947B70"/>
    <w:rsid w:val="00950192"/>
    <w:rsid w:val="00950408"/>
    <w:rsid w:val="00950DBB"/>
    <w:rsid w:val="009517B1"/>
    <w:rsid w:val="009517FC"/>
    <w:rsid w:val="00951E0D"/>
    <w:rsid w:val="00951EBE"/>
    <w:rsid w:val="0095292B"/>
    <w:rsid w:val="00952F74"/>
    <w:rsid w:val="0095314B"/>
    <w:rsid w:val="00953892"/>
    <w:rsid w:val="009542BF"/>
    <w:rsid w:val="00954F07"/>
    <w:rsid w:val="00955A0A"/>
    <w:rsid w:val="00955C9C"/>
    <w:rsid w:val="00955D99"/>
    <w:rsid w:val="00956623"/>
    <w:rsid w:val="00956AFE"/>
    <w:rsid w:val="00956E88"/>
    <w:rsid w:val="00957616"/>
    <w:rsid w:val="00957B02"/>
    <w:rsid w:val="00957B27"/>
    <w:rsid w:val="00957F5B"/>
    <w:rsid w:val="0096000D"/>
    <w:rsid w:val="009604F7"/>
    <w:rsid w:val="00960828"/>
    <w:rsid w:val="00960EB2"/>
    <w:rsid w:val="00960FB9"/>
    <w:rsid w:val="00962480"/>
    <w:rsid w:val="0096262E"/>
    <w:rsid w:val="009629C9"/>
    <w:rsid w:val="00962D68"/>
    <w:rsid w:val="00962EAB"/>
    <w:rsid w:val="009638EF"/>
    <w:rsid w:val="00963CED"/>
    <w:rsid w:val="009640AB"/>
    <w:rsid w:val="00964697"/>
    <w:rsid w:val="00964FDC"/>
    <w:rsid w:val="009653A5"/>
    <w:rsid w:val="00965912"/>
    <w:rsid w:val="00965A1D"/>
    <w:rsid w:val="00966309"/>
    <w:rsid w:val="009666C1"/>
    <w:rsid w:val="0096688B"/>
    <w:rsid w:val="00966A35"/>
    <w:rsid w:val="00966F11"/>
    <w:rsid w:val="00967088"/>
    <w:rsid w:val="00967A4B"/>
    <w:rsid w:val="00967E50"/>
    <w:rsid w:val="009700AE"/>
    <w:rsid w:val="00970BBE"/>
    <w:rsid w:val="00970C74"/>
    <w:rsid w:val="0097117B"/>
    <w:rsid w:val="00971213"/>
    <w:rsid w:val="0097194C"/>
    <w:rsid w:val="009719A7"/>
    <w:rsid w:val="00971C43"/>
    <w:rsid w:val="00971D1D"/>
    <w:rsid w:val="00971D9F"/>
    <w:rsid w:val="00971F1C"/>
    <w:rsid w:val="009722A9"/>
    <w:rsid w:val="009722C7"/>
    <w:rsid w:val="009728B8"/>
    <w:rsid w:val="009728EE"/>
    <w:rsid w:val="00972E04"/>
    <w:rsid w:val="00973362"/>
    <w:rsid w:val="009735A2"/>
    <w:rsid w:val="009737EA"/>
    <w:rsid w:val="00973B5A"/>
    <w:rsid w:val="00973B95"/>
    <w:rsid w:val="00973C24"/>
    <w:rsid w:val="00973E6E"/>
    <w:rsid w:val="00973EBE"/>
    <w:rsid w:val="00974196"/>
    <w:rsid w:val="00975A47"/>
    <w:rsid w:val="0097664B"/>
    <w:rsid w:val="00977115"/>
    <w:rsid w:val="00977270"/>
    <w:rsid w:val="00977E4E"/>
    <w:rsid w:val="00980B8F"/>
    <w:rsid w:val="00980D6C"/>
    <w:rsid w:val="00980FC2"/>
    <w:rsid w:val="00981176"/>
    <w:rsid w:val="00981577"/>
    <w:rsid w:val="009816A6"/>
    <w:rsid w:val="00981D31"/>
    <w:rsid w:val="00981E40"/>
    <w:rsid w:val="00981FFF"/>
    <w:rsid w:val="00982C9F"/>
    <w:rsid w:val="00982CFE"/>
    <w:rsid w:val="00982E11"/>
    <w:rsid w:val="00983AC7"/>
    <w:rsid w:val="00984388"/>
    <w:rsid w:val="00984E67"/>
    <w:rsid w:val="009852DE"/>
    <w:rsid w:val="00985E8C"/>
    <w:rsid w:val="00986BA4"/>
    <w:rsid w:val="00987913"/>
    <w:rsid w:val="00987A31"/>
    <w:rsid w:val="00990216"/>
    <w:rsid w:val="0099021C"/>
    <w:rsid w:val="00990680"/>
    <w:rsid w:val="009913B8"/>
    <w:rsid w:val="00991631"/>
    <w:rsid w:val="00991CAB"/>
    <w:rsid w:val="009922C0"/>
    <w:rsid w:val="009922EC"/>
    <w:rsid w:val="0099286A"/>
    <w:rsid w:val="009928EA"/>
    <w:rsid w:val="0099298C"/>
    <w:rsid w:val="00992E42"/>
    <w:rsid w:val="009933D4"/>
    <w:rsid w:val="009934A6"/>
    <w:rsid w:val="009939E9"/>
    <w:rsid w:val="00993FD0"/>
    <w:rsid w:val="00994870"/>
    <w:rsid w:val="00995307"/>
    <w:rsid w:val="0099572A"/>
    <w:rsid w:val="009957DC"/>
    <w:rsid w:val="00995A8B"/>
    <w:rsid w:val="00995CC0"/>
    <w:rsid w:val="00995E39"/>
    <w:rsid w:val="00995FC1"/>
    <w:rsid w:val="00995FD2"/>
    <w:rsid w:val="00996650"/>
    <w:rsid w:val="0099712D"/>
    <w:rsid w:val="00997B14"/>
    <w:rsid w:val="00997D6D"/>
    <w:rsid w:val="009A0759"/>
    <w:rsid w:val="009A0B6A"/>
    <w:rsid w:val="009A0FE4"/>
    <w:rsid w:val="009A102B"/>
    <w:rsid w:val="009A14FD"/>
    <w:rsid w:val="009A1597"/>
    <w:rsid w:val="009A292C"/>
    <w:rsid w:val="009A2ACA"/>
    <w:rsid w:val="009A2F69"/>
    <w:rsid w:val="009A3548"/>
    <w:rsid w:val="009A38F2"/>
    <w:rsid w:val="009A3F95"/>
    <w:rsid w:val="009A43C2"/>
    <w:rsid w:val="009A490F"/>
    <w:rsid w:val="009A4D52"/>
    <w:rsid w:val="009A4F46"/>
    <w:rsid w:val="009A5805"/>
    <w:rsid w:val="009A5A06"/>
    <w:rsid w:val="009A5EFA"/>
    <w:rsid w:val="009A619B"/>
    <w:rsid w:val="009A63FB"/>
    <w:rsid w:val="009A6BB8"/>
    <w:rsid w:val="009A6C92"/>
    <w:rsid w:val="009A7439"/>
    <w:rsid w:val="009A7607"/>
    <w:rsid w:val="009A7753"/>
    <w:rsid w:val="009B1580"/>
    <w:rsid w:val="009B16AD"/>
    <w:rsid w:val="009B17D6"/>
    <w:rsid w:val="009B2157"/>
    <w:rsid w:val="009B217F"/>
    <w:rsid w:val="009B275D"/>
    <w:rsid w:val="009B28C2"/>
    <w:rsid w:val="009B2964"/>
    <w:rsid w:val="009B32EE"/>
    <w:rsid w:val="009B53C1"/>
    <w:rsid w:val="009B5703"/>
    <w:rsid w:val="009B5769"/>
    <w:rsid w:val="009B5E8D"/>
    <w:rsid w:val="009B6737"/>
    <w:rsid w:val="009B7714"/>
    <w:rsid w:val="009B77A5"/>
    <w:rsid w:val="009B7BE3"/>
    <w:rsid w:val="009C0C47"/>
    <w:rsid w:val="009C0D5D"/>
    <w:rsid w:val="009C1122"/>
    <w:rsid w:val="009C1474"/>
    <w:rsid w:val="009C1C7D"/>
    <w:rsid w:val="009C2023"/>
    <w:rsid w:val="009C2CCA"/>
    <w:rsid w:val="009C2DA8"/>
    <w:rsid w:val="009C34FD"/>
    <w:rsid w:val="009C387F"/>
    <w:rsid w:val="009C3F14"/>
    <w:rsid w:val="009C45AD"/>
    <w:rsid w:val="009C4790"/>
    <w:rsid w:val="009C4839"/>
    <w:rsid w:val="009C49E8"/>
    <w:rsid w:val="009C4AE7"/>
    <w:rsid w:val="009C4FDA"/>
    <w:rsid w:val="009C51F7"/>
    <w:rsid w:val="009C5207"/>
    <w:rsid w:val="009C5261"/>
    <w:rsid w:val="009C5689"/>
    <w:rsid w:val="009C5F72"/>
    <w:rsid w:val="009C64C3"/>
    <w:rsid w:val="009C65BA"/>
    <w:rsid w:val="009C6767"/>
    <w:rsid w:val="009C6870"/>
    <w:rsid w:val="009C6D70"/>
    <w:rsid w:val="009C732A"/>
    <w:rsid w:val="009C7913"/>
    <w:rsid w:val="009C7B52"/>
    <w:rsid w:val="009C7C1D"/>
    <w:rsid w:val="009D01BE"/>
    <w:rsid w:val="009D05A4"/>
    <w:rsid w:val="009D2665"/>
    <w:rsid w:val="009D2C72"/>
    <w:rsid w:val="009D2E74"/>
    <w:rsid w:val="009D3172"/>
    <w:rsid w:val="009D352B"/>
    <w:rsid w:val="009D355D"/>
    <w:rsid w:val="009D36A6"/>
    <w:rsid w:val="009D3E04"/>
    <w:rsid w:val="009D4B29"/>
    <w:rsid w:val="009D637B"/>
    <w:rsid w:val="009D6AF2"/>
    <w:rsid w:val="009D7421"/>
    <w:rsid w:val="009D76A9"/>
    <w:rsid w:val="009D7DF6"/>
    <w:rsid w:val="009D7F35"/>
    <w:rsid w:val="009E0FF6"/>
    <w:rsid w:val="009E206F"/>
    <w:rsid w:val="009E2234"/>
    <w:rsid w:val="009E25A9"/>
    <w:rsid w:val="009E27DD"/>
    <w:rsid w:val="009E28C5"/>
    <w:rsid w:val="009E29CF"/>
    <w:rsid w:val="009E39E2"/>
    <w:rsid w:val="009E42BF"/>
    <w:rsid w:val="009E47B4"/>
    <w:rsid w:val="009E4822"/>
    <w:rsid w:val="009E4F0F"/>
    <w:rsid w:val="009E541F"/>
    <w:rsid w:val="009E54A1"/>
    <w:rsid w:val="009E562B"/>
    <w:rsid w:val="009E6105"/>
    <w:rsid w:val="009E6532"/>
    <w:rsid w:val="009E6BB4"/>
    <w:rsid w:val="009E733A"/>
    <w:rsid w:val="009E7398"/>
    <w:rsid w:val="009E7478"/>
    <w:rsid w:val="009E7B8E"/>
    <w:rsid w:val="009E7F33"/>
    <w:rsid w:val="009F094E"/>
    <w:rsid w:val="009F0BDB"/>
    <w:rsid w:val="009F13FE"/>
    <w:rsid w:val="009F15B9"/>
    <w:rsid w:val="009F17CA"/>
    <w:rsid w:val="009F2768"/>
    <w:rsid w:val="009F27A0"/>
    <w:rsid w:val="009F2A3D"/>
    <w:rsid w:val="009F37E5"/>
    <w:rsid w:val="009F390F"/>
    <w:rsid w:val="009F3B9D"/>
    <w:rsid w:val="009F3EC6"/>
    <w:rsid w:val="009F3FAA"/>
    <w:rsid w:val="009F40CC"/>
    <w:rsid w:val="009F4AF8"/>
    <w:rsid w:val="009F5159"/>
    <w:rsid w:val="009F51C9"/>
    <w:rsid w:val="009F59A3"/>
    <w:rsid w:val="009F78C4"/>
    <w:rsid w:val="009F7C3F"/>
    <w:rsid w:val="009F7E23"/>
    <w:rsid w:val="00A00382"/>
    <w:rsid w:val="00A006B8"/>
    <w:rsid w:val="00A00949"/>
    <w:rsid w:val="00A01131"/>
    <w:rsid w:val="00A0191E"/>
    <w:rsid w:val="00A01C4C"/>
    <w:rsid w:val="00A024B0"/>
    <w:rsid w:val="00A02581"/>
    <w:rsid w:val="00A0259A"/>
    <w:rsid w:val="00A02765"/>
    <w:rsid w:val="00A0286E"/>
    <w:rsid w:val="00A02A97"/>
    <w:rsid w:val="00A02F2C"/>
    <w:rsid w:val="00A03123"/>
    <w:rsid w:val="00A03325"/>
    <w:rsid w:val="00A03688"/>
    <w:rsid w:val="00A03733"/>
    <w:rsid w:val="00A03909"/>
    <w:rsid w:val="00A03B46"/>
    <w:rsid w:val="00A03FA9"/>
    <w:rsid w:val="00A04047"/>
    <w:rsid w:val="00A043B4"/>
    <w:rsid w:val="00A04E04"/>
    <w:rsid w:val="00A05116"/>
    <w:rsid w:val="00A05B0C"/>
    <w:rsid w:val="00A06000"/>
    <w:rsid w:val="00A06B20"/>
    <w:rsid w:val="00A06C5C"/>
    <w:rsid w:val="00A076DF"/>
    <w:rsid w:val="00A07EDD"/>
    <w:rsid w:val="00A10106"/>
    <w:rsid w:val="00A10971"/>
    <w:rsid w:val="00A10A3F"/>
    <w:rsid w:val="00A10C2D"/>
    <w:rsid w:val="00A10EF6"/>
    <w:rsid w:val="00A1105E"/>
    <w:rsid w:val="00A1133B"/>
    <w:rsid w:val="00A11B02"/>
    <w:rsid w:val="00A1214A"/>
    <w:rsid w:val="00A1250C"/>
    <w:rsid w:val="00A12B57"/>
    <w:rsid w:val="00A134BC"/>
    <w:rsid w:val="00A13D00"/>
    <w:rsid w:val="00A13DA4"/>
    <w:rsid w:val="00A13E1F"/>
    <w:rsid w:val="00A13F06"/>
    <w:rsid w:val="00A14121"/>
    <w:rsid w:val="00A14189"/>
    <w:rsid w:val="00A144CB"/>
    <w:rsid w:val="00A148AB"/>
    <w:rsid w:val="00A149F1"/>
    <w:rsid w:val="00A15442"/>
    <w:rsid w:val="00A154E4"/>
    <w:rsid w:val="00A15643"/>
    <w:rsid w:val="00A158AC"/>
    <w:rsid w:val="00A16185"/>
    <w:rsid w:val="00A16D1E"/>
    <w:rsid w:val="00A17538"/>
    <w:rsid w:val="00A175BD"/>
    <w:rsid w:val="00A1771D"/>
    <w:rsid w:val="00A2021D"/>
    <w:rsid w:val="00A207FF"/>
    <w:rsid w:val="00A208FD"/>
    <w:rsid w:val="00A20C46"/>
    <w:rsid w:val="00A211A0"/>
    <w:rsid w:val="00A213DC"/>
    <w:rsid w:val="00A21812"/>
    <w:rsid w:val="00A21AD7"/>
    <w:rsid w:val="00A21B7A"/>
    <w:rsid w:val="00A21F60"/>
    <w:rsid w:val="00A221A3"/>
    <w:rsid w:val="00A2233D"/>
    <w:rsid w:val="00A22D69"/>
    <w:rsid w:val="00A22FB9"/>
    <w:rsid w:val="00A232FA"/>
    <w:rsid w:val="00A2334B"/>
    <w:rsid w:val="00A23757"/>
    <w:rsid w:val="00A23E9B"/>
    <w:rsid w:val="00A24A7C"/>
    <w:rsid w:val="00A24A7D"/>
    <w:rsid w:val="00A255E8"/>
    <w:rsid w:val="00A2594D"/>
    <w:rsid w:val="00A26221"/>
    <w:rsid w:val="00A263CB"/>
    <w:rsid w:val="00A26654"/>
    <w:rsid w:val="00A26760"/>
    <w:rsid w:val="00A26C65"/>
    <w:rsid w:val="00A27233"/>
    <w:rsid w:val="00A272F4"/>
    <w:rsid w:val="00A2748E"/>
    <w:rsid w:val="00A275D0"/>
    <w:rsid w:val="00A275DD"/>
    <w:rsid w:val="00A27959"/>
    <w:rsid w:val="00A27F6B"/>
    <w:rsid w:val="00A27F76"/>
    <w:rsid w:val="00A30031"/>
    <w:rsid w:val="00A3012C"/>
    <w:rsid w:val="00A30160"/>
    <w:rsid w:val="00A3045B"/>
    <w:rsid w:val="00A30E53"/>
    <w:rsid w:val="00A31246"/>
    <w:rsid w:val="00A319D2"/>
    <w:rsid w:val="00A32FB8"/>
    <w:rsid w:val="00A330DB"/>
    <w:rsid w:val="00A337BC"/>
    <w:rsid w:val="00A33F40"/>
    <w:rsid w:val="00A33F6D"/>
    <w:rsid w:val="00A3430D"/>
    <w:rsid w:val="00A34715"/>
    <w:rsid w:val="00A34E88"/>
    <w:rsid w:val="00A353F0"/>
    <w:rsid w:val="00A35818"/>
    <w:rsid w:val="00A35868"/>
    <w:rsid w:val="00A3599D"/>
    <w:rsid w:val="00A3602E"/>
    <w:rsid w:val="00A362E5"/>
    <w:rsid w:val="00A370E8"/>
    <w:rsid w:val="00A37238"/>
    <w:rsid w:val="00A37BDC"/>
    <w:rsid w:val="00A37C79"/>
    <w:rsid w:val="00A40234"/>
    <w:rsid w:val="00A403C6"/>
    <w:rsid w:val="00A4051F"/>
    <w:rsid w:val="00A40548"/>
    <w:rsid w:val="00A40E19"/>
    <w:rsid w:val="00A40E20"/>
    <w:rsid w:val="00A41026"/>
    <w:rsid w:val="00A413AC"/>
    <w:rsid w:val="00A4144A"/>
    <w:rsid w:val="00A422F1"/>
    <w:rsid w:val="00A423B8"/>
    <w:rsid w:val="00A4261F"/>
    <w:rsid w:val="00A42AC7"/>
    <w:rsid w:val="00A42AD3"/>
    <w:rsid w:val="00A42CBB"/>
    <w:rsid w:val="00A43472"/>
    <w:rsid w:val="00A43E53"/>
    <w:rsid w:val="00A4406A"/>
    <w:rsid w:val="00A442C1"/>
    <w:rsid w:val="00A443C0"/>
    <w:rsid w:val="00A4489A"/>
    <w:rsid w:val="00A4580B"/>
    <w:rsid w:val="00A45847"/>
    <w:rsid w:val="00A45941"/>
    <w:rsid w:val="00A45CEB"/>
    <w:rsid w:val="00A46A8B"/>
    <w:rsid w:val="00A475D4"/>
    <w:rsid w:val="00A476E5"/>
    <w:rsid w:val="00A47B2D"/>
    <w:rsid w:val="00A47BD8"/>
    <w:rsid w:val="00A47E2E"/>
    <w:rsid w:val="00A504E9"/>
    <w:rsid w:val="00A50677"/>
    <w:rsid w:val="00A5114F"/>
    <w:rsid w:val="00A51F29"/>
    <w:rsid w:val="00A521D4"/>
    <w:rsid w:val="00A523CA"/>
    <w:rsid w:val="00A526FE"/>
    <w:rsid w:val="00A52B10"/>
    <w:rsid w:val="00A52D84"/>
    <w:rsid w:val="00A53566"/>
    <w:rsid w:val="00A53A4C"/>
    <w:rsid w:val="00A53A51"/>
    <w:rsid w:val="00A53DEA"/>
    <w:rsid w:val="00A53F78"/>
    <w:rsid w:val="00A54329"/>
    <w:rsid w:val="00A54B2A"/>
    <w:rsid w:val="00A5515E"/>
    <w:rsid w:val="00A551AA"/>
    <w:rsid w:val="00A552EE"/>
    <w:rsid w:val="00A55B3C"/>
    <w:rsid w:val="00A55CCF"/>
    <w:rsid w:val="00A55CE6"/>
    <w:rsid w:val="00A55E80"/>
    <w:rsid w:val="00A560CB"/>
    <w:rsid w:val="00A56EA4"/>
    <w:rsid w:val="00A573A5"/>
    <w:rsid w:val="00A57434"/>
    <w:rsid w:val="00A603C9"/>
    <w:rsid w:val="00A609C4"/>
    <w:rsid w:val="00A6124E"/>
    <w:rsid w:val="00A6143D"/>
    <w:rsid w:val="00A62898"/>
    <w:rsid w:val="00A62C9C"/>
    <w:rsid w:val="00A62E6A"/>
    <w:rsid w:val="00A630DA"/>
    <w:rsid w:val="00A63330"/>
    <w:rsid w:val="00A63658"/>
    <w:rsid w:val="00A637B2"/>
    <w:rsid w:val="00A63C57"/>
    <w:rsid w:val="00A63FEE"/>
    <w:rsid w:val="00A64475"/>
    <w:rsid w:val="00A648F4"/>
    <w:rsid w:val="00A64994"/>
    <w:rsid w:val="00A64D16"/>
    <w:rsid w:val="00A65027"/>
    <w:rsid w:val="00A65603"/>
    <w:rsid w:val="00A65A7E"/>
    <w:rsid w:val="00A65CAA"/>
    <w:rsid w:val="00A660B0"/>
    <w:rsid w:val="00A660E3"/>
    <w:rsid w:val="00A66799"/>
    <w:rsid w:val="00A66871"/>
    <w:rsid w:val="00A66B02"/>
    <w:rsid w:val="00A6713D"/>
    <w:rsid w:val="00A67402"/>
    <w:rsid w:val="00A67404"/>
    <w:rsid w:val="00A67538"/>
    <w:rsid w:val="00A67A43"/>
    <w:rsid w:val="00A67BCB"/>
    <w:rsid w:val="00A7034A"/>
    <w:rsid w:val="00A70E3D"/>
    <w:rsid w:val="00A714D3"/>
    <w:rsid w:val="00A71B41"/>
    <w:rsid w:val="00A71EF5"/>
    <w:rsid w:val="00A7325E"/>
    <w:rsid w:val="00A7346C"/>
    <w:rsid w:val="00A7366A"/>
    <w:rsid w:val="00A7389E"/>
    <w:rsid w:val="00A73A70"/>
    <w:rsid w:val="00A73D52"/>
    <w:rsid w:val="00A73F38"/>
    <w:rsid w:val="00A74388"/>
    <w:rsid w:val="00A74C1D"/>
    <w:rsid w:val="00A74C4B"/>
    <w:rsid w:val="00A74D45"/>
    <w:rsid w:val="00A75126"/>
    <w:rsid w:val="00A755D0"/>
    <w:rsid w:val="00A76386"/>
    <w:rsid w:val="00A7692A"/>
    <w:rsid w:val="00A769A3"/>
    <w:rsid w:val="00A77004"/>
    <w:rsid w:val="00A77C56"/>
    <w:rsid w:val="00A8010F"/>
    <w:rsid w:val="00A80615"/>
    <w:rsid w:val="00A808AE"/>
    <w:rsid w:val="00A80D89"/>
    <w:rsid w:val="00A8133E"/>
    <w:rsid w:val="00A81638"/>
    <w:rsid w:val="00A8170C"/>
    <w:rsid w:val="00A81960"/>
    <w:rsid w:val="00A81B06"/>
    <w:rsid w:val="00A81B5E"/>
    <w:rsid w:val="00A82319"/>
    <w:rsid w:val="00A82D19"/>
    <w:rsid w:val="00A83670"/>
    <w:rsid w:val="00A8395C"/>
    <w:rsid w:val="00A83A5D"/>
    <w:rsid w:val="00A83EFF"/>
    <w:rsid w:val="00A84131"/>
    <w:rsid w:val="00A84222"/>
    <w:rsid w:val="00A842B1"/>
    <w:rsid w:val="00A849B0"/>
    <w:rsid w:val="00A84BFC"/>
    <w:rsid w:val="00A85342"/>
    <w:rsid w:val="00A85B15"/>
    <w:rsid w:val="00A861FF"/>
    <w:rsid w:val="00A8677E"/>
    <w:rsid w:val="00A8715C"/>
    <w:rsid w:val="00A874FB"/>
    <w:rsid w:val="00A900E1"/>
    <w:rsid w:val="00A90107"/>
    <w:rsid w:val="00A902C5"/>
    <w:rsid w:val="00A9058F"/>
    <w:rsid w:val="00A90B06"/>
    <w:rsid w:val="00A90D41"/>
    <w:rsid w:val="00A9101E"/>
    <w:rsid w:val="00A91E86"/>
    <w:rsid w:val="00A921B5"/>
    <w:rsid w:val="00A921FB"/>
    <w:rsid w:val="00A92588"/>
    <w:rsid w:val="00A9264C"/>
    <w:rsid w:val="00A92B87"/>
    <w:rsid w:val="00A93243"/>
    <w:rsid w:val="00A932CB"/>
    <w:rsid w:val="00A93786"/>
    <w:rsid w:val="00A93830"/>
    <w:rsid w:val="00A93BAC"/>
    <w:rsid w:val="00A946E0"/>
    <w:rsid w:val="00A952EE"/>
    <w:rsid w:val="00A95643"/>
    <w:rsid w:val="00A95800"/>
    <w:rsid w:val="00A95A67"/>
    <w:rsid w:val="00A96186"/>
    <w:rsid w:val="00A9631E"/>
    <w:rsid w:val="00A96A90"/>
    <w:rsid w:val="00A96B1E"/>
    <w:rsid w:val="00A96FCF"/>
    <w:rsid w:val="00A9730F"/>
    <w:rsid w:val="00A974B4"/>
    <w:rsid w:val="00A974EE"/>
    <w:rsid w:val="00A977EE"/>
    <w:rsid w:val="00A97957"/>
    <w:rsid w:val="00A97FF7"/>
    <w:rsid w:val="00AA0457"/>
    <w:rsid w:val="00AA111D"/>
    <w:rsid w:val="00AA1F69"/>
    <w:rsid w:val="00AA2AF1"/>
    <w:rsid w:val="00AA2EDC"/>
    <w:rsid w:val="00AA305F"/>
    <w:rsid w:val="00AA329A"/>
    <w:rsid w:val="00AA3642"/>
    <w:rsid w:val="00AA395B"/>
    <w:rsid w:val="00AA3B8C"/>
    <w:rsid w:val="00AA3CF3"/>
    <w:rsid w:val="00AA4104"/>
    <w:rsid w:val="00AA450F"/>
    <w:rsid w:val="00AA4521"/>
    <w:rsid w:val="00AA4D1D"/>
    <w:rsid w:val="00AA4E4A"/>
    <w:rsid w:val="00AA5371"/>
    <w:rsid w:val="00AA5567"/>
    <w:rsid w:val="00AA5B79"/>
    <w:rsid w:val="00AA5FD0"/>
    <w:rsid w:val="00AA6103"/>
    <w:rsid w:val="00AA6286"/>
    <w:rsid w:val="00AA669E"/>
    <w:rsid w:val="00AA6DB4"/>
    <w:rsid w:val="00AA6ED9"/>
    <w:rsid w:val="00AA74D6"/>
    <w:rsid w:val="00AA7891"/>
    <w:rsid w:val="00AA79F2"/>
    <w:rsid w:val="00AA7C07"/>
    <w:rsid w:val="00AB0A2A"/>
    <w:rsid w:val="00AB0AAA"/>
    <w:rsid w:val="00AB10AA"/>
    <w:rsid w:val="00AB11AB"/>
    <w:rsid w:val="00AB127B"/>
    <w:rsid w:val="00AB138E"/>
    <w:rsid w:val="00AB1F13"/>
    <w:rsid w:val="00AB29D8"/>
    <w:rsid w:val="00AB2D81"/>
    <w:rsid w:val="00AB2FDB"/>
    <w:rsid w:val="00AB3240"/>
    <w:rsid w:val="00AB3920"/>
    <w:rsid w:val="00AB3A53"/>
    <w:rsid w:val="00AB3B24"/>
    <w:rsid w:val="00AB3B47"/>
    <w:rsid w:val="00AB3C6B"/>
    <w:rsid w:val="00AB3CE1"/>
    <w:rsid w:val="00AB3EEE"/>
    <w:rsid w:val="00AB3F87"/>
    <w:rsid w:val="00AB449C"/>
    <w:rsid w:val="00AB51EE"/>
    <w:rsid w:val="00AB5DBD"/>
    <w:rsid w:val="00AB5DD4"/>
    <w:rsid w:val="00AB5DF8"/>
    <w:rsid w:val="00AB6451"/>
    <w:rsid w:val="00AB6D35"/>
    <w:rsid w:val="00AB7A79"/>
    <w:rsid w:val="00AC1116"/>
    <w:rsid w:val="00AC1759"/>
    <w:rsid w:val="00AC2EF1"/>
    <w:rsid w:val="00AC41B8"/>
    <w:rsid w:val="00AC505D"/>
    <w:rsid w:val="00AC54ED"/>
    <w:rsid w:val="00AC6445"/>
    <w:rsid w:val="00AC7537"/>
    <w:rsid w:val="00AC768F"/>
    <w:rsid w:val="00AC7C8B"/>
    <w:rsid w:val="00AC7ED2"/>
    <w:rsid w:val="00AD04CD"/>
    <w:rsid w:val="00AD100F"/>
    <w:rsid w:val="00AD1545"/>
    <w:rsid w:val="00AD176A"/>
    <w:rsid w:val="00AD19E7"/>
    <w:rsid w:val="00AD1C7B"/>
    <w:rsid w:val="00AD279F"/>
    <w:rsid w:val="00AD2F63"/>
    <w:rsid w:val="00AD335A"/>
    <w:rsid w:val="00AD36A9"/>
    <w:rsid w:val="00AD3C75"/>
    <w:rsid w:val="00AD3FC4"/>
    <w:rsid w:val="00AD482F"/>
    <w:rsid w:val="00AD49B1"/>
    <w:rsid w:val="00AD4A6C"/>
    <w:rsid w:val="00AD4B5A"/>
    <w:rsid w:val="00AD52C9"/>
    <w:rsid w:val="00AD5C13"/>
    <w:rsid w:val="00AD60C0"/>
    <w:rsid w:val="00AD619D"/>
    <w:rsid w:val="00AD65FD"/>
    <w:rsid w:val="00AD6C98"/>
    <w:rsid w:val="00AD708D"/>
    <w:rsid w:val="00AD7501"/>
    <w:rsid w:val="00AD7640"/>
    <w:rsid w:val="00AD7985"/>
    <w:rsid w:val="00AD7A65"/>
    <w:rsid w:val="00AE016E"/>
    <w:rsid w:val="00AE049B"/>
    <w:rsid w:val="00AE0874"/>
    <w:rsid w:val="00AE0C1C"/>
    <w:rsid w:val="00AE1014"/>
    <w:rsid w:val="00AE1CC2"/>
    <w:rsid w:val="00AE23F0"/>
    <w:rsid w:val="00AE26E9"/>
    <w:rsid w:val="00AE2CB9"/>
    <w:rsid w:val="00AE2D51"/>
    <w:rsid w:val="00AE2F9E"/>
    <w:rsid w:val="00AE392D"/>
    <w:rsid w:val="00AE3FAF"/>
    <w:rsid w:val="00AE4871"/>
    <w:rsid w:val="00AE498B"/>
    <w:rsid w:val="00AE56DA"/>
    <w:rsid w:val="00AE574E"/>
    <w:rsid w:val="00AE58DA"/>
    <w:rsid w:val="00AE6429"/>
    <w:rsid w:val="00AE6543"/>
    <w:rsid w:val="00AE6FE7"/>
    <w:rsid w:val="00AE7A96"/>
    <w:rsid w:val="00AF08F7"/>
    <w:rsid w:val="00AF0A71"/>
    <w:rsid w:val="00AF15C7"/>
    <w:rsid w:val="00AF19CC"/>
    <w:rsid w:val="00AF26BA"/>
    <w:rsid w:val="00AF26BF"/>
    <w:rsid w:val="00AF3893"/>
    <w:rsid w:val="00AF3E80"/>
    <w:rsid w:val="00AF4528"/>
    <w:rsid w:val="00AF4F2C"/>
    <w:rsid w:val="00AF4FD6"/>
    <w:rsid w:val="00AF5783"/>
    <w:rsid w:val="00AF5BE7"/>
    <w:rsid w:val="00AF5D30"/>
    <w:rsid w:val="00AF5D82"/>
    <w:rsid w:val="00AF6E48"/>
    <w:rsid w:val="00AF7A72"/>
    <w:rsid w:val="00AF7CCA"/>
    <w:rsid w:val="00B00A08"/>
    <w:rsid w:val="00B00C65"/>
    <w:rsid w:val="00B00C7B"/>
    <w:rsid w:val="00B00DDF"/>
    <w:rsid w:val="00B0116B"/>
    <w:rsid w:val="00B015E6"/>
    <w:rsid w:val="00B01967"/>
    <w:rsid w:val="00B02245"/>
    <w:rsid w:val="00B028A8"/>
    <w:rsid w:val="00B02D4C"/>
    <w:rsid w:val="00B02F1A"/>
    <w:rsid w:val="00B035C5"/>
    <w:rsid w:val="00B03615"/>
    <w:rsid w:val="00B03A62"/>
    <w:rsid w:val="00B04013"/>
    <w:rsid w:val="00B047AE"/>
    <w:rsid w:val="00B04E13"/>
    <w:rsid w:val="00B05168"/>
    <w:rsid w:val="00B05E79"/>
    <w:rsid w:val="00B062BB"/>
    <w:rsid w:val="00B0663B"/>
    <w:rsid w:val="00B06770"/>
    <w:rsid w:val="00B07485"/>
    <w:rsid w:val="00B076D4"/>
    <w:rsid w:val="00B07B37"/>
    <w:rsid w:val="00B10013"/>
    <w:rsid w:val="00B10124"/>
    <w:rsid w:val="00B10946"/>
    <w:rsid w:val="00B10A71"/>
    <w:rsid w:val="00B10ACF"/>
    <w:rsid w:val="00B11197"/>
    <w:rsid w:val="00B123DC"/>
    <w:rsid w:val="00B12AD0"/>
    <w:rsid w:val="00B12B31"/>
    <w:rsid w:val="00B12DFA"/>
    <w:rsid w:val="00B12F5F"/>
    <w:rsid w:val="00B13065"/>
    <w:rsid w:val="00B130A5"/>
    <w:rsid w:val="00B13383"/>
    <w:rsid w:val="00B13B70"/>
    <w:rsid w:val="00B13CBA"/>
    <w:rsid w:val="00B14307"/>
    <w:rsid w:val="00B144CC"/>
    <w:rsid w:val="00B1456D"/>
    <w:rsid w:val="00B1543C"/>
    <w:rsid w:val="00B15DCC"/>
    <w:rsid w:val="00B16510"/>
    <w:rsid w:val="00B16F99"/>
    <w:rsid w:val="00B17A24"/>
    <w:rsid w:val="00B17C19"/>
    <w:rsid w:val="00B17C7D"/>
    <w:rsid w:val="00B17E69"/>
    <w:rsid w:val="00B2005B"/>
    <w:rsid w:val="00B20903"/>
    <w:rsid w:val="00B213E9"/>
    <w:rsid w:val="00B21900"/>
    <w:rsid w:val="00B21B6D"/>
    <w:rsid w:val="00B22383"/>
    <w:rsid w:val="00B22916"/>
    <w:rsid w:val="00B22C33"/>
    <w:rsid w:val="00B22C36"/>
    <w:rsid w:val="00B2437C"/>
    <w:rsid w:val="00B246BB"/>
    <w:rsid w:val="00B24A4E"/>
    <w:rsid w:val="00B25334"/>
    <w:rsid w:val="00B253D8"/>
    <w:rsid w:val="00B25876"/>
    <w:rsid w:val="00B259D9"/>
    <w:rsid w:val="00B25A58"/>
    <w:rsid w:val="00B25B61"/>
    <w:rsid w:val="00B25CEA"/>
    <w:rsid w:val="00B25E69"/>
    <w:rsid w:val="00B2678A"/>
    <w:rsid w:val="00B26F51"/>
    <w:rsid w:val="00B27310"/>
    <w:rsid w:val="00B27B33"/>
    <w:rsid w:val="00B27BEA"/>
    <w:rsid w:val="00B27CD4"/>
    <w:rsid w:val="00B27F22"/>
    <w:rsid w:val="00B301F7"/>
    <w:rsid w:val="00B30A66"/>
    <w:rsid w:val="00B30A91"/>
    <w:rsid w:val="00B3144F"/>
    <w:rsid w:val="00B31E07"/>
    <w:rsid w:val="00B31F43"/>
    <w:rsid w:val="00B32080"/>
    <w:rsid w:val="00B324DD"/>
    <w:rsid w:val="00B326EE"/>
    <w:rsid w:val="00B32CB5"/>
    <w:rsid w:val="00B331E3"/>
    <w:rsid w:val="00B331EE"/>
    <w:rsid w:val="00B339E0"/>
    <w:rsid w:val="00B33BDE"/>
    <w:rsid w:val="00B34120"/>
    <w:rsid w:val="00B35ACC"/>
    <w:rsid w:val="00B3612F"/>
    <w:rsid w:val="00B362C5"/>
    <w:rsid w:val="00B364DD"/>
    <w:rsid w:val="00B36703"/>
    <w:rsid w:val="00B36E0D"/>
    <w:rsid w:val="00B36E6D"/>
    <w:rsid w:val="00B36F99"/>
    <w:rsid w:val="00B3751C"/>
    <w:rsid w:val="00B40AC6"/>
    <w:rsid w:val="00B4117F"/>
    <w:rsid w:val="00B41FE5"/>
    <w:rsid w:val="00B42045"/>
    <w:rsid w:val="00B42150"/>
    <w:rsid w:val="00B421DD"/>
    <w:rsid w:val="00B42FAC"/>
    <w:rsid w:val="00B42FC7"/>
    <w:rsid w:val="00B431C0"/>
    <w:rsid w:val="00B4330D"/>
    <w:rsid w:val="00B43F64"/>
    <w:rsid w:val="00B44485"/>
    <w:rsid w:val="00B4449B"/>
    <w:rsid w:val="00B446FD"/>
    <w:rsid w:val="00B447A8"/>
    <w:rsid w:val="00B44B03"/>
    <w:rsid w:val="00B454CB"/>
    <w:rsid w:val="00B462CF"/>
    <w:rsid w:val="00B46875"/>
    <w:rsid w:val="00B46973"/>
    <w:rsid w:val="00B46BA7"/>
    <w:rsid w:val="00B47C68"/>
    <w:rsid w:val="00B47D8C"/>
    <w:rsid w:val="00B50494"/>
    <w:rsid w:val="00B50C95"/>
    <w:rsid w:val="00B50C9C"/>
    <w:rsid w:val="00B50CD6"/>
    <w:rsid w:val="00B50D86"/>
    <w:rsid w:val="00B5137C"/>
    <w:rsid w:val="00B514C9"/>
    <w:rsid w:val="00B5176C"/>
    <w:rsid w:val="00B51800"/>
    <w:rsid w:val="00B526A7"/>
    <w:rsid w:val="00B52828"/>
    <w:rsid w:val="00B52BFC"/>
    <w:rsid w:val="00B52C4D"/>
    <w:rsid w:val="00B53363"/>
    <w:rsid w:val="00B535C8"/>
    <w:rsid w:val="00B5389A"/>
    <w:rsid w:val="00B5397B"/>
    <w:rsid w:val="00B53F1C"/>
    <w:rsid w:val="00B5403B"/>
    <w:rsid w:val="00B540AE"/>
    <w:rsid w:val="00B540DD"/>
    <w:rsid w:val="00B540EC"/>
    <w:rsid w:val="00B5428D"/>
    <w:rsid w:val="00B557DA"/>
    <w:rsid w:val="00B55A90"/>
    <w:rsid w:val="00B561CC"/>
    <w:rsid w:val="00B564D0"/>
    <w:rsid w:val="00B56507"/>
    <w:rsid w:val="00B5653E"/>
    <w:rsid w:val="00B569A7"/>
    <w:rsid w:val="00B569F4"/>
    <w:rsid w:val="00B56BA6"/>
    <w:rsid w:val="00B56C8F"/>
    <w:rsid w:val="00B575A3"/>
    <w:rsid w:val="00B57621"/>
    <w:rsid w:val="00B576ED"/>
    <w:rsid w:val="00B576F8"/>
    <w:rsid w:val="00B576FE"/>
    <w:rsid w:val="00B6077C"/>
    <w:rsid w:val="00B60B29"/>
    <w:rsid w:val="00B613DB"/>
    <w:rsid w:val="00B61775"/>
    <w:rsid w:val="00B61A23"/>
    <w:rsid w:val="00B61AB8"/>
    <w:rsid w:val="00B61AFA"/>
    <w:rsid w:val="00B61B64"/>
    <w:rsid w:val="00B62D73"/>
    <w:rsid w:val="00B63093"/>
    <w:rsid w:val="00B631C5"/>
    <w:rsid w:val="00B63778"/>
    <w:rsid w:val="00B63FC6"/>
    <w:rsid w:val="00B651EC"/>
    <w:rsid w:val="00B65CC7"/>
    <w:rsid w:val="00B65CE1"/>
    <w:rsid w:val="00B66188"/>
    <w:rsid w:val="00B66B01"/>
    <w:rsid w:val="00B66C55"/>
    <w:rsid w:val="00B66CD5"/>
    <w:rsid w:val="00B67D7F"/>
    <w:rsid w:val="00B67F41"/>
    <w:rsid w:val="00B67FA4"/>
    <w:rsid w:val="00B7010F"/>
    <w:rsid w:val="00B70348"/>
    <w:rsid w:val="00B70530"/>
    <w:rsid w:val="00B707F1"/>
    <w:rsid w:val="00B70AD7"/>
    <w:rsid w:val="00B70C21"/>
    <w:rsid w:val="00B70DD7"/>
    <w:rsid w:val="00B71036"/>
    <w:rsid w:val="00B715FE"/>
    <w:rsid w:val="00B7189C"/>
    <w:rsid w:val="00B719D2"/>
    <w:rsid w:val="00B72832"/>
    <w:rsid w:val="00B72B46"/>
    <w:rsid w:val="00B72EE0"/>
    <w:rsid w:val="00B73330"/>
    <w:rsid w:val="00B7337A"/>
    <w:rsid w:val="00B73780"/>
    <w:rsid w:val="00B73973"/>
    <w:rsid w:val="00B74245"/>
    <w:rsid w:val="00B7490C"/>
    <w:rsid w:val="00B74AB7"/>
    <w:rsid w:val="00B7505D"/>
    <w:rsid w:val="00B75662"/>
    <w:rsid w:val="00B758BA"/>
    <w:rsid w:val="00B75A6E"/>
    <w:rsid w:val="00B75B9E"/>
    <w:rsid w:val="00B76260"/>
    <w:rsid w:val="00B762CA"/>
    <w:rsid w:val="00B76529"/>
    <w:rsid w:val="00B7664F"/>
    <w:rsid w:val="00B76A11"/>
    <w:rsid w:val="00B770E6"/>
    <w:rsid w:val="00B774E9"/>
    <w:rsid w:val="00B77716"/>
    <w:rsid w:val="00B80C2B"/>
    <w:rsid w:val="00B80DF0"/>
    <w:rsid w:val="00B810F3"/>
    <w:rsid w:val="00B8160A"/>
    <w:rsid w:val="00B8166F"/>
    <w:rsid w:val="00B817D1"/>
    <w:rsid w:val="00B81E0B"/>
    <w:rsid w:val="00B82AD9"/>
    <w:rsid w:val="00B82FEF"/>
    <w:rsid w:val="00B83520"/>
    <w:rsid w:val="00B83A2C"/>
    <w:rsid w:val="00B83C86"/>
    <w:rsid w:val="00B845B8"/>
    <w:rsid w:val="00B84793"/>
    <w:rsid w:val="00B8488C"/>
    <w:rsid w:val="00B84E9A"/>
    <w:rsid w:val="00B85430"/>
    <w:rsid w:val="00B85B1A"/>
    <w:rsid w:val="00B85EF5"/>
    <w:rsid w:val="00B86403"/>
    <w:rsid w:val="00B8687A"/>
    <w:rsid w:val="00B86A6A"/>
    <w:rsid w:val="00B86C05"/>
    <w:rsid w:val="00B8708B"/>
    <w:rsid w:val="00B8772F"/>
    <w:rsid w:val="00B87916"/>
    <w:rsid w:val="00B87EAF"/>
    <w:rsid w:val="00B902B5"/>
    <w:rsid w:val="00B9046F"/>
    <w:rsid w:val="00B9074A"/>
    <w:rsid w:val="00B91389"/>
    <w:rsid w:val="00B91DE5"/>
    <w:rsid w:val="00B91EA0"/>
    <w:rsid w:val="00B91FBD"/>
    <w:rsid w:val="00B928D6"/>
    <w:rsid w:val="00B92D9D"/>
    <w:rsid w:val="00B92F72"/>
    <w:rsid w:val="00B93127"/>
    <w:rsid w:val="00B931B0"/>
    <w:rsid w:val="00B93ABF"/>
    <w:rsid w:val="00B93B7E"/>
    <w:rsid w:val="00B9433E"/>
    <w:rsid w:val="00B9448F"/>
    <w:rsid w:val="00B9486D"/>
    <w:rsid w:val="00B94977"/>
    <w:rsid w:val="00B95E0A"/>
    <w:rsid w:val="00B96CD5"/>
    <w:rsid w:val="00B972FE"/>
    <w:rsid w:val="00B976FA"/>
    <w:rsid w:val="00B97772"/>
    <w:rsid w:val="00B97BD8"/>
    <w:rsid w:val="00BA00CA"/>
    <w:rsid w:val="00BA0398"/>
    <w:rsid w:val="00BA0402"/>
    <w:rsid w:val="00BA0DB4"/>
    <w:rsid w:val="00BA14F6"/>
    <w:rsid w:val="00BA1523"/>
    <w:rsid w:val="00BA15CC"/>
    <w:rsid w:val="00BA1D7A"/>
    <w:rsid w:val="00BA1F2A"/>
    <w:rsid w:val="00BA2B05"/>
    <w:rsid w:val="00BA2D3A"/>
    <w:rsid w:val="00BA3155"/>
    <w:rsid w:val="00BA32FD"/>
    <w:rsid w:val="00BA34E3"/>
    <w:rsid w:val="00BA3622"/>
    <w:rsid w:val="00BA385B"/>
    <w:rsid w:val="00BA3A35"/>
    <w:rsid w:val="00BA401B"/>
    <w:rsid w:val="00BA4543"/>
    <w:rsid w:val="00BA4A75"/>
    <w:rsid w:val="00BA4D37"/>
    <w:rsid w:val="00BA5355"/>
    <w:rsid w:val="00BA5370"/>
    <w:rsid w:val="00BA560A"/>
    <w:rsid w:val="00BA58E3"/>
    <w:rsid w:val="00BA5B97"/>
    <w:rsid w:val="00BA5CE4"/>
    <w:rsid w:val="00BA5D33"/>
    <w:rsid w:val="00BA68FA"/>
    <w:rsid w:val="00BA6BBA"/>
    <w:rsid w:val="00BA6DE7"/>
    <w:rsid w:val="00BA6F7D"/>
    <w:rsid w:val="00BA6FEA"/>
    <w:rsid w:val="00BA7533"/>
    <w:rsid w:val="00BA7984"/>
    <w:rsid w:val="00BA7B99"/>
    <w:rsid w:val="00BA7BD4"/>
    <w:rsid w:val="00BA7D5D"/>
    <w:rsid w:val="00BA7F5F"/>
    <w:rsid w:val="00BB10A6"/>
    <w:rsid w:val="00BB150C"/>
    <w:rsid w:val="00BB151A"/>
    <w:rsid w:val="00BB1538"/>
    <w:rsid w:val="00BB1CE1"/>
    <w:rsid w:val="00BB21D4"/>
    <w:rsid w:val="00BB2356"/>
    <w:rsid w:val="00BB273A"/>
    <w:rsid w:val="00BB279D"/>
    <w:rsid w:val="00BB2D06"/>
    <w:rsid w:val="00BB2E48"/>
    <w:rsid w:val="00BB3387"/>
    <w:rsid w:val="00BB3881"/>
    <w:rsid w:val="00BB3CDC"/>
    <w:rsid w:val="00BB40EE"/>
    <w:rsid w:val="00BB4298"/>
    <w:rsid w:val="00BB436C"/>
    <w:rsid w:val="00BB451A"/>
    <w:rsid w:val="00BB4658"/>
    <w:rsid w:val="00BB46EF"/>
    <w:rsid w:val="00BB4BBC"/>
    <w:rsid w:val="00BB4DC7"/>
    <w:rsid w:val="00BB4DDC"/>
    <w:rsid w:val="00BB5009"/>
    <w:rsid w:val="00BB543A"/>
    <w:rsid w:val="00BB637E"/>
    <w:rsid w:val="00BB647F"/>
    <w:rsid w:val="00BB658B"/>
    <w:rsid w:val="00BB6727"/>
    <w:rsid w:val="00BB6DC7"/>
    <w:rsid w:val="00BB735D"/>
    <w:rsid w:val="00BB7F82"/>
    <w:rsid w:val="00BC0B20"/>
    <w:rsid w:val="00BC0D13"/>
    <w:rsid w:val="00BC0F1C"/>
    <w:rsid w:val="00BC13C1"/>
    <w:rsid w:val="00BC1E43"/>
    <w:rsid w:val="00BC2342"/>
    <w:rsid w:val="00BC24E4"/>
    <w:rsid w:val="00BC2528"/>
    <w:rsid w:val="00BC27E9"/>
    <w:rsid w:val="00BC34D4"/>
    <w:rsid w:val="00BC35FB"/>
    <w:rsid w:val="00BC3C2E"/>
    <w:rsid w:val="00BC4D4D"/>
    <w:rsid w:val="00BC5880"/>
    <w:rsid w:val="00BC5A43"/>
    <w:rsid w:val="00BC663D"/>
    <w:rsid w:val="00BC716D"/>
    <w:rsid w:val="00BC757D"/>
    <w:rsid w:val="00BC7871"/>
    <w:rsid w:val="00BC796C"/>
    <w:rsid w:val="00BC7AB4"/>
    <w:rsid w:val="00BC7DD6"/>
    <w:rsid w:val="00BC7E59"/>
    <w:rsid w:val="00BC7EA5"/>
    <w:rsid w:val="00BC7FDB"/>
    <w:rsid w:val="00BD0065"/>
    <w:rsid w:val="00BD02E4"/>
    <w:rsid w:val="00BD0656"/>
    <w:rsid w:val="00BD083F"/>
    <w:rsid w:val="00BD0A3D"/>
    <w:rsid w:val="00BD0C5D"/>
    <w:rsid w:val="00BD0F41"/>
    <w:rsid w:val="00BD13F0"/>
    <w:rsid w:val="00BD1CE6"/>
    <w:rsid w:val="00BD226D"/>
    <w:rsid w:val="00BD2572"/>
    <w:rsid w:val="00BD2B7E"/>
    <w:rsid w:val="00BD378E"/>
    <w:rsid w:val="00BD3AF6"/>
    <w:rsid w:val="00BD4B15"/>
    <w:rsid w:val="00BD4C4D"/>
    <w:rsid w:val="00BD502B"/>
    <w:rsid w:val="00BD564F"/>
    <w:rsid w:val="00BD56E8"/>
    <w:rsid w:val="00BD5DDD"/>
    <w:rsid w:val="00BD5F88"/>
    <w:rsid w:val="00BD60A4"/>
    <w:rsid w:val="00BD66E6"/>
    <w:rsid w:val="00BD66FC"/>
    <w:rsid w:val="00BD6739"/>
    <w:rsid w:val="00BD6F16"/>
    <w:rsid w:val="00BD7193"/>
    <w:rsid w:val="00BD7643"/>
    <w:rsid w:val="00BD785F"/>
    <w:rsid w:val="00BD78AF"/>
    <w:rsid w:val="00BD78E5"/>
    <w:rsid w:val="00BD7995"/>
    <w:rsid w:val="00BE04CA"/>
    <w:rsid w:val="00BE04DA"/>
    <w:rsid w:val="00BE0843"/>
    <w:rsid w:val="00BE085A"/>
    <w:rsid w:val="00BE088A"/>
    <w:rsid w:val="00BE157B"/>
    <w:rsid w:val="00BE158D"/>
    <w:rsid w:val="00BE1908"/>
    <w:rsid w:val="00BE1CAA"/>
    <w:rsid w:val="00BE1CF1"/>
    <w:rsid w:val="00BE1EAF"/>
    <w:rsid w:val="00BE1F26"/>
    <w:rsid w:val="00BE215B"/>
    <w:rsid w:val="00BE24C8"/>
    <w:rsid w:val="00BE2CB4"/>
    <w:rsid w:val="00BE3011"/>
    <w:rsid w:val="00BE32D7"/>
    <w:rsid w:val="00BE3583"/>
    <w:rsid w:val="00BE3E7C"/>
    <w:rsid w:val="00BE447F"/>
    <w:rsid w:val="00BE4679"/>
    <w:rsid w:val="00BE4A08"/>
    <w:rsid w:val="00BE4E7A"/>
    <w:rsid w:val="00BE53F5"/>
    <w:rsid w:val="00BE542D"/>
    <w:rsid w:val="00BE5930"/>
    <w:rsid w:val="00BE5E55"/>
    <w:rsid w:val="00BE6FD6"/>
    <w:rsid w:val="00BE6FE3"/>
    <w:rsid w:val="00BE71E3"/>
    <w:rsid w:val="00BE726A"/>
    <w:rsid w:val="00BF0054"/>
    <w:rsid w:val="00BF0292"/>
    <w:rsid w:val="00BF1336"/>
    <w:rsid w:val="00BF16F6"/>
    <w:rsid w:val="00BF1847"/>
    <w:rsid w:val="00BF1AAC"/>
    <w:rsid w:val="00BF1E34"/>
    <w:rsid w:val="00BF1F16"/>
    <w:rsid w:val="00BF29E4"/>
    <w:rsid w:val="00BF2BB1"/>
    <w:rsid w:val="00BF2D81"/>
    <w:rsid w:val="00BF3108"/>
    <w:rsid w:val="00BF36EA"/>
    <w:rsid w:val="00BF3B7F"/>
    <w:rsid w:val="00BF3F86"/>
    <w:rsid w:val="00BF4006"/>
    <w:rsid w:val="00BF4381"/>
    <w:rsid w:val="00BF4906"/>
    <w:rsid w:val="00BF4938"/>
    <w:rsid w:val="00BF566E"/>
    <w:rsid w:val="00BF5B20"/>
    <w:rsid w:val="00BF5BAA"/>
    <w:rsid w:val="00BF627E"/>
    <w:rsid w:val="00BF62D9"/>
    <w:rsid w:val="00BF6568"/>
    <w:rsid w:val="00BF6F0E"/>
    <w:rsid w:val="00BF7769"/>
    <w:rsid w:val="00BF78F0"/>
    <w:rsid w:val="00BF7AD0"/>
    <w:rsid w:val="00BF7E3F"/>
    <w:rsid w:val="00C00229"/>
    <w:rsid w:val="00C015DE"/>
    <w:rsid w:val="00C0171B"/>
    <w:rsid w:val="00C01D64"/>
    <w:rsid w:val="00C020EB"/>
    <w:rsid w:val="00C025A6"/>
    <w:rsid w:val="00C02694"/>
    <w:rsid w:val="00C026B2"/>
    <w:rsid w:val="00C0321F"/>
    <w:rsid w:val="00C03363"/>
    <w:rsid w:val="00C033FD"/>
    <w:rsid w:val="00C03400"/>
    <w:rsid w:val="00C034BE"/>
    <w:rsid w:val="00C0371C"/>
    <w:rsid w:val="00C039FD"/>
    <w:rsid w:val="00C03BA2"/>
    <w:rsid w:val="00C03FF9"/>
    <w:rsid w:val="00C0435B"/>
    <w:rsid w:val="00C047C3"/>
    <w:rsid w:val="00C052BE"/>
    <w:rsid w:val="00C05672"/>
    <w:rsid w:val="00C056BD"/>
    <w:rsid w:val="00C05764"/>
    <w:rsid w:val="00C05E39"/>
    <w:rsid w:val="00C0604F"/>
    <w:rsid w:val="00C06129"/>
    <w:rsid w:val="00C06155"/>
    <w:rsid w:val="00C066A0"/>
    <w:rsid w:val="00C066C2"/>
    <w:rsid w:val="00C073C4"/>
    <w:rsid w:val="00C10BCA"/>
    <w:rsid w:val="00C11197"/>
    <w:rsid w:val="00C11BA5"/>
    <w:rsid w:val="00C12118"/>
    <w:rsid w:val="00C12DF0"/>
    <w:rsid w:val="00C12E59"/>
    <w:rsid w:val="00C12EB2"/>
    <w:rsid w:val="00C130BB"/>
    <w:rsid w:val="00C1319B"/>
    <w:rsid w:val="00C1328A"/>
    <w:rsid w:val="00C13A2C"/>
    <w:rsid w:val="00C13C9E"/>
    <w:rsid w:val="00C13DBE"/>
    <w:rsid w:val="00C13FE5"/>
    <w:rsid w:val="00C149DF"/>
    <w:rsid w:val="00C155D5"/>
    <w:rsid w:val="00C15BF1"/>
    <w:rsid w:val="00C15C08"/>
    <w:rsid w:val="00C15D64"/>
    <w:rsid w:val="00C15F6A"/>
    <w:rsid w:val="00C16073"/>
    <w:rsid w:val="00C161A2"/>
    <w:rsid w:val="00C16469"/>
    <w:rsid w:val="00C16E0B"/>
    <w:rsid w:val="00C17172"/>
    <w:rsid w:val="00C17299"/>
    <w:rsid w:val="00C178E9"/>
    <w:rsid w:val="00C20847"/>
    <w:rsid w:val="00C2265A"/>
    <w:rsid w:val="00C228FE"/>
    <w:rsid w:val="00C22A12"/>
    <w:rsid w:val="00C22B85"/>
    <w:rsid w:val="00C22C68"/>
    <w:rsid w:val="00C22F0D"/>
    <w:rsid w:val="00C2385E"/>
    <w:rsid w:val="00C23D6B"/>
    <w:rsid w:val="00C23D98"/>
    <w:rsid w:val="00C2415A"/>
    <w:rsid w:val="00C244BE"/>
    <w:rsid w:val="00C25218"/>
    <w:rsid w:val="00C25851"/>
    <w:rsid w:val="00C26363"/>
    <w:rsid w:val="00C264E1"/>
    <w:rsid w:val="00C26850"/>
    <w:rsid w:val="00C276C0"/>
    <w:rsid w:val="00C3067E"/>
    <w:rsid w:val="00C3074F"/>
    <w:rsid w:val="00C30750"/>
    <w:rsid w:val="00C30864"/>
    <w:rsid w:val="00C31474"/>
    <w:rsid w:val="00C31533"/>
    <w:rsid w:val="00C316B8"/>
    <w:rsid w:val="00C31F50"/>
    <w:rsid w:val="00C33158"/>
    <w:rsid w:val="00C33632"/>
    <w:rsid w:val="00C33DA7"/>
    <w:rsid w:val="00C346F1"/>
    <w:rsid w:val="00C34E15"/>
    <w:rsid w:val="00C35326"/>
    <w:rsid w:val="00C355DD"/>
    <w:rsid w:val="00C3586F"/>
    <w:rsid w:val="00C3620C"/>
    <w:rsid w:val="00C3638A"/>
    <w:rsid w:val="00C36B3B"/>
    <w:rsid w:val="00C37EB1"/>
    <w:rsid w:val="00C402D5"/>
    <w:rsid w:val="00C409B3"/>
    <w:rsid w:val="00C40ED4"/>
    <w:rsid w:val="00C41A4C"/>
    <w:rsid w:val="00C42751"/>
    <w:rsid w:val="00C4285E"/>
    <w:rsid w:val="00C42ADF"/>
    <w:rsid w:val="00C42DF5"/>
    <w:rsid w:val="00C430C2"/>
    <w:rsid w:val="00C4426C"/>
    <w:rsid w:val="00C44466"/>
    <w:rsid w:val="00C445F3"/>
    <w:rsid w:val="00C4474A"/>
    <w:rsid w:val="00C452CF"/>
    <w:rsid w:val="00C45677"/>
    <w:rsid w:val="00C45C22"/>
    <w:rsid w:val="00C45C2C"/>
    <w:rsid w:val="00C45CE1"/>
    <w:rsid w:val="00C45FCF"/>
    <w:rsid w:val="00C46473"/>
    <w:rsid w:val="00C46730"/>
    <w:rsid w:val="00C46B9F"/>
    <w:rsid w:val="00C46CA0"/>
    <w:rsid w:val="00C46E6D"/>
    <w:rsid w:val="00C47037"/>
    <w:rsid w:val="00C47DC5"/>
    <w:rsid w:val="00C47FF3"/>
    <w:rsid w:val="00C5003E"/>
    <w:rsid w:val="00C50075"/>
    <w:rsid w:val="00C502C9"/>
    <w:rsid w:val="00C5054F"/>
    <w:rsid w:val="00C508FF"/>
    <w:rsid w:val="00C50C5B"/>
    <w:rsid w:val="00C50FC2"/>
    <w:rsid w:val="00C51254"/>
    <w:rsid w:val="00C51732"/>
    <w:rsid w:val="00C517CA"/>
    <w:rsid w:val="00C521CE"/>
    <w:rsid w:val="00C53038"/>
    <w:rsid w:val="00C54173"/>
    <w:rsid w:val="00C54428"/>
    <w:rsid w:val="00C54866"/>
    <w:rsid w:val="00C54B44"/>
    <w:rsid w:val="00C55272"/>
    <w:rsid w:val="00C55D38"/>
    <w:rsid w:val="00C55DD5"/>
    <w:rsid w:val="00C561B1"/>
    <w:rsid w:val="00C561E9"/>
    <w:rsid w:val="00C5638E"/>
    <w:rsid w:val="00C564C6"/>
    <w:rsid w:val="00C567A6"/>
    <w:rsid w:val="00C56A04"/>
    <w:rsid w:val="00C56DDC"/>
    <w:rsid w:val="00C56E06"/>
    <w:rsid w:val="00C5748F"/>
    <w:rsid w:val="00C57503"/>
    <w:rsid w:val="00C576F5"/>
    <w:rsid w:val="00C6004A"/>
    <w:rsid w:val="00C606D1"/>
    <w:rsid w:val="00C6120F"/>
    <w:rsid w:val="00C61475"/>
    <w:rsid w:val="00C61684"/>
    <w:rsid w:val="00C6181E"/>
    <w:rsid w:val="00C61B67"/>
    <w:rsid w:val="00C61E0E"/>
    <w:rsid w:val="00C629AE"/>
    <w:rsid w:val="00C62F31"/>
    <w:rsid w:val="00C63C5B"/>
    <w:rsid w:val="00C64313"/>
    <w:rsid w:val="00C6433C"/>
    <w:rsid w:val="00C64383"/>
    <w:rsid w:val="00C643F3"/>
    <w:rsid w:val="00C64A05"/>
    <w:rsid w:val="00C64BB6"/>
    <w:rsid w:val="00C64DAA"/>
    <w:rsid w:val="00C6597D"/>
    <w:rsid w:val="00C66151"/>
    <w:rsid w:val="00C661BC"/>
    <w:rsid w:val="00C665A8"/>
    <w:rsid w:val="00C66F45"/>
    <w:rsid w:val="00C67199"/>
    <w:rsid w:val="00C70226"/>
    <w:rsid w:val="00C7047F"/>
    <w:rsid w:val="00C70935"/>
    <w:rsid w:val="00C70B71"/>
    <w:rsid w:val="00C70BD4"/>
    <w:rsid w:val="00C70F2B"/>
    <w:rsid w:val="00C713B9"/>
    <w:rsid w:val="00C717AA"/>
    <w:rsid w:val="00C724BE"/>
    <w:rsid w:val="00C72DC1"/>
    <w:rsid w:val="00C731A1"/>
    <w:rsid w:val="00C74C81"/>
    <w:rsid w:val="00C74F58"/>
    <w:rsid w:val="00C75098"/>
    <w:rsid w:val="00C75257"/>
    <w:rsid w:val="00C754DF"/>
    <w:rsid w:val="00C75A87"/>
    <w:rsid w:val="00C764D6"/>
    <w:rsid w:val="00C7667A"/>
    <w:rsid w:val="00C76AA4"/>
    <w:rsid w:val="00C76B1E"/>
    <w:rsid w:val="00C77035"/>
    <w:rsid w:val="00C77D7A"/>
    <w:rsid w:val="00C80931"/>
    <w:rsid w:val="00C81348"/>
    <w:rsid w:val="00C817A7"/>
    <w:rsid w:val="00C817EC"/>
    <w:rsid w:val="00C81802"/>
    <w:rsid w:val="00C82B64"/>
    <w:rsid w:val="00C82CEB"/>
    <w:rsid w:val="00C82DE4"/>
    <w:rsid w:val="00C830D2"/>
    <w:rsid w:val="00C83DC5"/>
    <w:rsid w:val="00C8435D"/>
    <w:rsid w:val="00C84768"/>
    <w:rsid w:val="00C8492C"/>
    <w:rsid w:val="00C8518F"/>
    <w:rsid w:val="00C852DF"/>
    <w:rsid w:val="00C854C6"/>
    <w:rsid w:val="00C856F9"/>
    <w:rsid w:val="00C86100"/>
    <w:rsid w:val="00C869CE"/>
    <w:rsid w:val="00C87479"/>
    <w:rsid w:val="00C87A55"/>
    <w:rsid w:val="00C87BE1"/>
    <w:rsid w:val="00C90CF2"/>
    <w:rsid w:val="00C91042"/>
    <w:rsid w:val="00C920FB"/>
    <w:rsid w:val="00C92C80"/>
    <w:rsid w:val="00C92EE0"/>
    <w:rsid w:val="00C93829"/>
    <w:rsid w:val="00C93A84"/>
    <w:rsid w:val="00C93F0E"/>
    <w:rsid w:val="00C94971"/>
    <w:rsid w:val="00C94B11"/>
    <w:rsid w:val="00C95014"/>
    <w:rsid w:val="00C9545D"/>
    <w:rsid w:val="00C959BB"/>
    <w:rsid w:val="00C95D7A"/>
    <w:rsid w:val="00C96598"/>
    <w:rsid w:val="00C96ACE"/>
    <w:rsid w:val="00C96F90"/>
    <w:rsid w:val="00C970B1"/>
    <w:rsid w:val="00C970CB"/>
    <w:rsid w:val="00C97808"/>
    <w:rsid w:val="00CA03D3"/>
    <w:rsid w:val="00CA043F"/>
    <w:rsid w:val="00CA068E"/>
    <w:rsid w:val="00CA08AB"/>
    <w:rsid w:val="00CA0B01"/>
    <w:rsid w:val="00CA0BB7"/>
    <w:rsid w:val="00CA1E7C"/>
    <w:rsid w:val="00CA1ED2"/>
    <w:rsid w:val="00CA2692"/>
    <w:rsid w:val="00CA2E85"/>
    <w:rsid w:val="00CA2EBE"/>
    <w:rsid w:val="00CA2F16"/>
    <w:rsid w:val="00CA34C8"/>
    <w:rsid w:val="00CA3AE3"/>
    <w:rsid w:val="00CA3D4A"/>
    <w:rsid w:val="00CA4E44"/>
    <w:rsid w:val="00CA55C6"/>
    <w:rsid w:val="00CA5786"/>
    <w:rsid w:val="00CA5B2C"/>
    <w:rsid w:val="00CA5F4D"/>
    <w:rsid w:val="00CA631E"/>
    <w:rsid w:val="00CA638D"/>
    <w:rsid w:val="00CA6690"/>
    <w:rsid w:val="00CA681A"/>
    <w:rsid w:val="00CA6831"/>
    <w:rsid w:val="00CA6881"/>
    <w:rsid w:val="00CA708A"/>
    <w:rsid w:val="00CA7683"/>
    <w:rsid w:val="00CA7A5F"/>
    <w:rsid w:val="00CA7A80"/>
    <w:rsid w:val="00CB0254"/>
    <w:rsid w:val="00CB03FA"/>
    <w:rsid w:val="00CB06FB"/>
    <w:rsid w:val="00CB07A2"/>
    <w:rsid w:val="00CB08DA"/>
    <w:rsid w:val="00CB1C87"/>
    <w:rsid w:val="00CB22A4"/>
    <w:rsid w:val="00CB24FA"/>
    <w:rsid w:val="00CB2939"/>
    <w:rsid w:val="00CB3335"/>
    <w:rsid w:val="00CB35DB"/>
    <w:rsid w:val="00CB3B03"/>
    <w:rsid w:val="00CB3C6C"/>
    <w:rsid w:val="00CB41DC"/>
    <w:rsid w:val="00CB4908"/>
    <w:rsid w:val="00CB4A69"/>
    <w:rsid w:val="00CB4E18"/>
    <w:rsid w:val="00CB546A"/>
    <w:rsid w:val="00CB61FB"/>
    <w:rsid w:val="00CB6428"/>
    <w:rsid w:val="00CB6602"/>
    <w:rsid w:val="00CB678D"/>
    <w:rsid w:val="00CB7003"/>
    <w:rsid w:val="00CB7D17"/>
    <w:rsid w:val="00CC0032"/>
    <w:rsid w:val="00CC00FF"/>
    <w:rsid w:val="00CC02A5"/>
    <w:rsid w:val="00CC076C"/>
    <w:rsid w:val="00CC0B6A"/>
    <w:rsid w:val="00CC0E6F"/>
    <w:rsid w:val="00CC130B"/>
    <w:rsid w:val="00CC1577"/>
    <w:rsid w:val="00CC1902"/>
    <w:rsid w:val="00CC1C42"/>
    <w:rsid w:val="00CC228C"/>
    <w:rsid w:val="00CC232A"/>
    <w:rsid w:val="00CC27E6"/>
    <w:rsid w:val="00CC2EBE"/>
    <w:rsid w:val="00CC356A"/>
    <w:rsid w:val="00CC37D1"/>
    <w:rsid w:val="00CC4203"/>
    <w:rsid w:val="00CC4A16"/>
    <w:rsid w:val="00CC4FAF"/>
    <w:rsid w:val="00CC5984"/>
    <w:rsid w:val="00CC5BDC"/>
    <w:rsid w:val="00CC75C0"/>
    <w:rsid w:val="00CC7D06"/>
    <w:rsid w:val="00CC7E75"/>
    <w:rsid w:val="00CD17CD"/>
    <w:rsid w:val="00CD1D2B"/>
    <w:rsid w:val="00CD21BD"/>
    <w:rsid w:val="00CD2844"/>
    <w:rsid w:val="00CD2AC1"/>
    <w:rsid w:val="00CD2D23"/>
    <w:rsid w:val="00CD34B2"/>
    <w:rsid w:val="00CD3511"/>
    <w:rsid w:val="00CD35CA"/>
    <w:rsid w:val="00CD368C"/>
    <w:rsid w:val="00CD5109"/>
    <w:rsid w:val="00CD52B2"/>
    <w:rsid w:val="00CD5BA2"/>
    <w:rsid w:val="00CD5DB7"/>
    <w:rsid w:val="00CD63BB"/>
    <w:rsid w:val="00CD6699"/>
    <w:rsid w:val="00CD6750"/>
    <w:rsid w:val="00CD7380"/>
    <w:rsid w:val="00CD77D1"/>
    <w:rsid w:val="00CD78AE"/>
    <w:rsid w:val="00CD7910"/>
    <w:rsid w:val="00CD79E1"/>
    <w:rsid w:val="00CE0DFD"/>
    <w:rsid w:val="00CE108E"/>
    <w:rsid w:val="00CE1180"/>
    <w:rsid w:val="00CE13AA"/>
    <w:rsid w:val="00CE14A9"/>
    <w:rsid w:val="00CE1F61"/>
    <w:rsid w:val="00CE1F6F"/>
    <w:rsid w:val="00CE2322"/>
    <w:rsid w:val="00CE2767"/>
    <w:rsid w:val="00CE2B73"/>
    <w:rsid w:val="00CE453E"/>
    <w:rsid w:val="00CE45AB"/>
    <w:rsid w:val="00CE4B1C"/>
    <w:rsid w:val="00CE4FDB"/>
    <w:rsid w:val="00CE5182"/>
    <w:rsid w:val="00CE5949"/>
    <w:rsid w:val="00CE6877"/>
    <w:rsid w:val="00CE69C3"/>
    <w:rsid w:val="00CE6CB9"/>
    <w:rsid w:val="00CE7059"/>
    <w:rsid w:val="00CE71EC"/>
    <w:rsid w:val="00CE7A68"/>
    <w:rsid w:val="00CF0120"/>
    <w:rsid w:val="00CF0614"/>
    <w:rsid w:val="00CF0758"/>
    <w:rsid w:val="00CF087E"/>
    <w:rsid w:val="00CF0A3C"/>
    <w:rsid w:val="00CF0CD1"/>
    <w:rsid w:val="00CF0E87"/>
    <w:rsid w:val="00CF10DE"/>
    <w:rsid w:val="00CF1246"/>
    <w:rsid w:val="00CF19AE"/>
    <w:rsid w:val="00CF1E20"/>
    <w:rsid w:val="00CF2455"/>
    <w:rsid w:val="00CF2779"/>
    <w:rsid w:val="00CF2FBB"/>
    <w:rsid w:val="00CF2FC1"/>
    <w:rsid w:val="00CF3E63"/>
    <w:rsid w:val="00CF4472"/>
    <w:rsid w:val="00CF4F36"/>
    <w:rsid w:val="00CF6705"/>
    <w:rsid w:val="00CF6CB5"/>
    <w:rsid w:val="00CF70F3"/>
    <w:rsid w:val="00CF7625"/>
    <w:rsid w:val="00CF7634"/>
    <w:rsid w:val="00CF79B0"/>
    <w:rsid w:val="00CF7C2C"/>
    <w:rsid w:val="00D000AA"/>
    <w:rsid w:val="00D005E4"/>
    <w:rsid w:val="00D00700"/>
    <w:rsid w:val="00D0078B"/>
    <w:rsid w:val="00D008F4"/>
    <w:rsid w:val="00D01672"/>
    <w:rsid w:val="00D01B21"/>
    <w:rsid w:val="00D0225A"/>
    <w:rsid w:val="00D02B3D"/>
    <w:rsid w:val="00D0330F"/>
    <w:rsid w:val="00D036AF"/>
    <w:rsid w:val="00D03702"/>
    <w:rsid w:val="00D0390A"/>
    <w:rsid w:val="00D04301"/>
    <w:rsid w:val="00D045DD"/>
    <w:rsid w:val="00D049FD"/>
    <w:rsid w:val="00D04C07"/>
    <w:rsid w:val="00D04C5C"/>
    <w:rsid w:val="00D052D2"/>
    <w:rsid w:val="00D0540C"/>
    <w:rsid w:val="00D05897"/>
    <w:rsid w:val="00D05BC3"/>
    <w:rsid w:val="00D05D97"/>
    <w:rsid w:val="00D05F5E"/>
    <w:rsid w:val="00D064AE"/>
    <w:rsid w:val="00D0651B"/>
    <w:rsid w:val="00D068DD"/>
    <w:rsid w:val="00D06922"/>
    <w:rsid w:val="00D06DBF"/>
    <w:rsid w:val="00D07ADA"/>
    <w:rsid w:val="00D10552"/>
    <w:rsid w:val="00D1059A"/>
    <w:rsid w:val="00D106B4"/>
    <w:rsid w:val="00D1098D"/>
    <w:rsid w:val="00D10C01"/>
    <w:rsid w:val="00D10CC5"/>
    <w:rsid w:val="00D115A6"/>
    <w:rsid w:val="00D115F8"/>
    <w:rsid w:val="00D117A1"/>
    <w:rsid w:val="00D11DB1"/>
    <w:rsid w:val="00D121D1"/>
    <w:rsid w:val="00D1233B"/>
    <w:rsid w:val="00D1259D"/>
    <w:rsid w:val="00D12944"/>
    <w:rsid w:val="00D12F3E"/>
    <w:rsid w:val="00D1300B"/>
    <w:rsid w:val="00D1310A"/>
    <w:rsid w:val="00D13449"/>
    <w:rsid w:val="00D138A7"/>
    <w:rsid w:val="00D13E65"/>
    <w:rsid w:val="00D1418D"/>
    <w:rsid w:val="00D14AF8"/>
    <w:rsid w:val="00D14EAE"/>
    <w:rsid w:val="00D14FC5"/>
    <w:rsid w:val="00D15748"/>
    <w:rsid w:val="00D163FF"/>
    <w:rsid w:val="00D16A2B"/>
    <w:rsid w:val="00D17161"/>
    <w:rsid w:val="00D17F54"/>
    <w:rsid w:val="00D20CA1"/>
    <w:rsid w:val="00D21137"/>
    <w:rsid w:val="00D224A7"/>
    <w:rsid w:val="00D232B8"/>
    <w:rsid w:val="00D23416"/>
    <w:rsid w:val="00D2394C"/>
    <w:rsid w:val="00D23BDF"/>
    <w:rsid w:val="00D24040"/>
    <w:rsid w:val="00D24670"/>
    <w:rsid w:val="00D2493A"/>
    <w:rsid w:val="00D24AB0"/>
    <w:rsid w:val="00D24E0C"/>
    <w:rsid w:val="00D24F57"/>
    <w:rsid w:val="00D250A9"/>
    <w:rsid w:val="00D25398"/>
    <w:rsid w:val="00D253AF"/>
    <w:rsid w:val="00D25ABC"/>
    <w:rsid w:val="00D25D28"/>
    <w:rsid w:val="00D263B6"/>
    <w:rsid w:val="00D2648B"/>
    <w:rsid w:val="00D267DB"/>
    <w:rsid w:val="00D27222"/>
    <w:rsid w:val="00D27DC9"/>
    <w:rsid w:val="00D27F13"/>
    <w:rsid w:val="00D300DD"/>
    <w:rsid w:val="00D30846"/>
    <w:rsid w:val="00D30C9C"/>
    <w:rsid w:val="00D30FFE"/>
    <w:rsid w:val="00D31478"/>
    <w:rsid w:val="00D318B3"/>
    <w:rsid w:val="00D3198E"/>
    <w:rsid w:val="00D31B8E"/>
    <w:rsid w:val="00D3234E"/>
    <w:rsid w:val="00D32416"/>
    <w:rsid w:val="00D32A5C"/>
    <w:rsid w:val="00D33559"/>
    <w:rsid w:val="00D3371C"/>
    <w:rsid w:val="00D337D9"/>
    <w:rsid w:val="00D34F9B"/>
    <w:rsid w:val="00D35392"/>
    <w:rsid w:val="00D35E3D"/>
    <w:rsid w:val="00D35FC4"/>
    <w:rsid w:val="00D3633C"/>
    <w:rsid w:val="00D36E4E"/>
    <w:rsid w:val="00D37101"/>
    <w:rsid w:val="00D37596"/>
    <w:rsid w:val="00D37C09"/>
    <w:rsid w:val="00D40057"/>
    <w:rsid w:val="00D40B17"/>
    <w:rsid w:val="00D41D42"/>
    <w:rsid w:val="00D41D52"/>
    <w:rsid w:val="00D42280"/>
    <w:rsid w:val="00D43553"/>
    <w:rsid w:val="00D43592"/>
    <w:rsid w:val="00D43FC9"/>
    <w:rsid w:val="00D44E49"/>
    <w:rsid w:val="00D450CB"/>
    <w:rsid w:val="00D45352"/>
    <w:rsid w:val="00D4545D"/>
    <w:rsid w:val="00D456DB"/>
    <w:rsid w:val="00D45E71"/>
    <w:rsid w:val="00D46049"/>
    <w:rsid w:val="00D467D0"/>
    <w:rsid w:val="00D46F52"/>
    <w:rsid w:val="00D46FC9"/>
    <w:rsid w:val="00D46FFF"/>
    <w:rsid w:val="00D4700F"/>
    <w:rsid w:val="00D47193"/>
    <w:rsid w:val="00D47249"/>
    <w:rsid w:val="00D47F25"/>
    <w:rsid w:val="00D501E8"/>
    <w:rsid w:val="00D50651"/>
    <w:rsid w:val="00D50698"/>
    <w:rsid w:val="00D506CD"/>
    <w:rsid w:val="00D50A28"/>
    <w:rsid w:val="00D512DE"/>
    <w:rsid w:val="00D51593"/>
    <w:rsid w:val="00D5169A"/>
    <w:rsid w:val="00D516C3"/>
    <w:rsid w:val="00D518C8"/>
    <w:rsid w:val="00D519C5"/>
    <w:rsid w:val="00D51AC2"/>
    <w:rsid w:val="00D51AF6"/>
    <w:rsid w:val="00D51B19"/>
    <w:rsid w:val="00D51B2B"/>
    <w:rsid w:val="00D51CDC"/>
    <w:rsid w:val="00D52D61"/>
    <w:rsid w:val="00D52EE5"/>
    <w:rsid w:val="00D530DB"/>
    <w:rsid w:val="00D530EA"/>
    <w:rsid w:val="00D531EE"/>
    <w:rsid w:val="00D534F6"/>
    <w:rsid w:val="00D53601"/>
    <w:rsid w:val="00D53EAA"/>
    <w:rsid w:val="00D54201"/>
    <w:rsid w:val="00D543DD"/>
    <w:rsid w:val="00D54613"/>
    <w:rsid w:val="00D5515C"/>
    <w:rsid w:val="00D55601"/>
    <w:rsid w:val="00D55691"/>
    <w:rsid w:val="00D55E08"/>
    <w:rsid w:val="00D55FE0"/>
    <w:rsid w:val="00D562E5"/>
    <w:rsid w:val="00D563D1"/>
    <w:rsid w:val="00D56623"/>
    <w:rsid w:val="00D56890"/>
    <w:rsid w:val="00D56977"/>
    <w:rsid w:val="00D56BFF"/>
    <w:rsid w:val="00D56D61"/>
    <w:rsid w:val="00D573E2"/>
    <w:rsid w:val="00D5748D"/>
    <w:rsid w:val="00D575DE"/>
    <w:rsid w:val="00D57980"/>
    <w:rsid w:val="00D579C0"/>
    <w:rsid w:val="00D60272"/>
    <w:rsid w:val="00D60839"/>
    <w:rsid w:val="00D60A99"/>
    <w:rsid w:val="00D6147C"/>
    <w:rsid w:val="00D61630"/>
    <w:rsid w:val="00D61D99"/>
    <w:rsid w:val="00D6226E"/>
    <w:rsid w:val="00D62B96"/>
    <w:rsid w:val="00D62F9E"/>
    <w:rsid w:val="00D62FED"/>
    <w:rsid w:val="00D63354"/>
    <w:rsid w:val="00D63562"/>
    <w:rsid w:val="00D6373B"/>
    <w:rsid w:val="00D63953"/>
    <w:rsid w:val="00D641F4"/>
    <w:rsid w:val="00D64292"/>
    <w:rsid w:val="00D64438"/>
    <w:rsid w:val="00D64AAB"/>
    <w:rsid w:val="00D64EA1"/>
    <w:rsid w:val="00D65CA1"/>
    <w:rsid w:val="00D66817"/>
    <w:rsid w:val="00D66ABD"/>
    <w:rsid w:val="00D66E44"/>
    <w:rsid w:val="00D671EF"/>
    <w:rsid w:val="00D67466"/>
    <w:rsid w:val="00D67A71"/>
    <w:rsid w:val="00D67F80"/>
    <w:rsid w:val="00D7001F"/>
    <w:rsid w:val="00D7054C"/>
    <w:rsid w:val="00D70756"/>
    <w:rsid w:val="00D70A31"/>
    <w:rsid w:val="00D71D5C"/>
    <w:rsid w:val="00D72786"/>
    <w:rsid w:val="00D72D65"/>
    <w:rsid w:val="00D7351E"/>
    <w:rsid w:val="00D73A56"/>
    <w:rsid w:val="00D73B31"/>
    <w:rsid w:val="00D746EB"/>
    <w:rsid w:val="00D74775"/>
    <w:rsid w:val="00D74B66"/>
    <w:rsid w:val="00D751F0"/>
    <w:rsid w:val="00D759A8"/>
    <w:rsid w:val="00D75B7D"/>
    <w:rsid w:val="00D76304"/>
    <w:rsid w:val="00D76696"/>
    <w:rsid w:val="00D76756"/>
    <w:rsid w:val="00D76F97"/>
    <w:rsid w:val="00D77760"/>
    <w:rsid w:val="00D779E8"/>
    <w:rsid w:val="00D779EF"/>
    <w:rsid w:val="00D77A91"/>
    <w:rsid w:val="00D77BFC"/>
    <w:rsid w:val="00D8044E"/>
    <w:rsid w:val="00D806F5"/>
    <w:rsid w:val="00D80E97"/>
    <w:rsid w:val="00D81AE3"/>
    <w:rsid w:val="00D81D60"/>
    <w:rsid w:val="00D8219C"/>
    <w:rsid w:val="00D821F6"/>
    <w:rsid w:val="00D82756"/>
    <w:rsid w:val="00D82A11"/>
    <w:rsid w:val="00D82B6D"/>
    <w:rsid w:val="00D82D28"/>
    <w:rsid w:val="00D82DDD"/>
    <w:rsid w:val="00D83CC1"/>
    <w:rsid w:val="00D83DBA"/>
    <w:rsid w:val="00D83E22"/>
    <w:rsid w:val="00D83E6A"/>
    <w:rsid w:val="00D844DE"/>
    <w:rsid w:val="00D847D0"/>
    <w:rsid w:val="00D84AB6"/>
    <w:rsid w:val="00D84CE9"/>
    <w:rsid w:val="00D84D7F"/>
    <w:rsid w:val="00D8561B"/>
    <w:rsid w:val="00D8571A"/>
    <w:rsid w:val="00D85B6D"/>
    <w:rsid w:val="00D860E3"/>
    <w:rsid w:val="00D86166"/>
    <w:rsid w:val="00D86669"/>
    <w:rsid w:val="00D86786"/>
    <w:rsid w:val="00D86DC1"/>
    <w:rsid w:val="00D870B3"/>
    <w:rsid w:val="00D875D7"/>
    <w:rsid w:val="00D87AFB"/>
    <w:rsid w:val="00D87FED"/>
    <w:rsid w:val="00D90D95"/>
    <w:rsid w:val="00D90E4D"/>
    <w:rsid w:val="00D90FE3"/>
    <w:rsid w:val="00D91066"/>
    <w:rsid w:val="00D916DD"/>
    <w:rsid w:val="00D91978"/>
    <w:rsid w:val="00D91BB5"/>
    <w:rsid w:val="00D91C4A"/>
    <w:rsid w:val="00D925E1"/>
    <w:rsid w:val="00D93251"/>
    <w:rsid w:val="00D9387D"/>
    <w:rsid w:val="00D93C94"/>
    <w:rsid w:val="00D93FB3"/>
    <w:rsid w:val="00D94028"/>
    <w:rsid w:val="00D9446C"/>
    <w:rsid w:val="00D94B00"/>
    <w:rsid w:val="00D94F97"/>
    <w:rsid w:val="00D95253"/>
    <w:rsid w:val="00D953E8"/>
    <w:rsid w:val="00D95621"/>
    <w:rsid w:val="00D95737"/>
    <w:rsid w:val="00D95879"/>
    <w:rsid w:val="00D95A33"/>
    <w:rsid w:val="00D95C5B"/>
    <w:rsid w:val="00D95CFC"/>
    <w:rsid w:val="00D96122"/>
    <w:rsid w:val="00D96872"/>
    <w:rsid w:val="00D96CB7"/>
    <w:rsid w:val="00D96DFE"/>
    <w:rsid w:val="00D97000"/>
    <w:rsid w:val="00D97A86"/>
    <w:rsid w:val="00D97FC8"/>
    <w:rsid w:val="00DA12F3"/>
    <w:rsid w:val="00DA1D3E"/>
    <w:rsid w:val="00DA1E81"/>
    <w:rsid w:val="00DA25EB"/>
    <w:rsid w:val="00DA297F"/>
    <w:rsid w:val="00DA2F84"/>
    <w:rsid w:val="00DA3510"/>
    <w:rsid w:val="00DA3CFB"/>
    <w:rsid w:val="00DA46C0"/>
    <w:rsid w:val="00DA471F"/>
    <w:rsid w:val="00DA4A5A"/>
    <w:rsid w:val="00DA5231"/>
    <w:rsid w:val="00DA579B"/>
    <w:rsid w:val="00DA658C"/>
    <w:rsid w:val="00DA689E"/>
    <w:rsid w:val="00DA704F"/>
    <w:rsid w:val="00DA7253"/>
    <w:rsid w:val="00DB029E"/>
    <w:rsid w:val="00DB06C1"/>
    <w:rsid w:val="00DB0C41"/>
    <w:rsid w:val="00DB0E0B"/>
    <w:rsid w:val="00DB14E6"/>
    <w:rsid w:val="00DB1DD6"/>
    <w:rsid w:val="00DB2136"/>
    <w:rsid w:val="00DB244B"/>
    <w:rsid w:val="00DB2C11"/>
    <w:rsid w:val="00DB2C23"/>
    <w:rsid w:val="00DB430E"/>
    <w:rsid w:val="00DB432B"/>
    <w:rsid w:val="00DB439F"/>
    <w:rsid w:val="00DB47E3"/>
    <w:rsid w:val="00DB4A4A"/>
    <w:rsid w:val="00DB4F8C"/>
    <w:rsid w:val="00DB51D8"/>
    <w:rsid w:val="00DB548D"/>
    <w:rsid w:val="00DB5A52"/>
    <w:rsid w:val="00DB5B11"/>
    <w:rsid w:val="00DB5C94"/>
    <w:rsid w:val="00DB608C"/>
    <w:rsid w:val="00DB60E2"/>
    <w:rsid w:val="00DB6374"/>
    <w:rsid w:val="00DB678E"/>
    <w:rsid w:val="00DB69EA"/>
    <w:rsid w:val="00DB719C"/>
    <w:rsid w:val="00DB76B8"/>
    <w:rsid w:val="00DB77A4"/>
    <w:rsid w:val="00DB7C80"/>
    <w:rsid w:val="00DB7D1A"/>
    <w:rsid w:val="00DC0323"/>
    <w:rsid w:val="00DC047A"/>
    <w:rsid w:val="00DC0604"/>
    <w:rsid w:val="00DC0CEC"/>
    <w:rsid w:val="00DC1455"/>
    <w:rsid w:val="00DC1C28"/>
    <w:rsid w:val="00DC1D5C"/>
    <w:rsid w:val="00DC1E24"/>
    <w:rsid w:val="00DC2122"/>
    <w:rsid w:val="00DC29D9"/>
    <w:rsid w:val="00DC2E70"/>
    <w:rsid w:val="00DC372A"/>
    <w:rsid w:val="00DC3787"/>
    <w:rsid w:val="00DC388F"/>
    <w:rsid w:val="00DC3FEB"/>
    <w:rsid w:val="00DC430B"/>
    <w:rsid w:val="00DC4BE2"/>
    <w:rsid w:val="00DC5A38"/>
    <w:rsid w:val="00DC66FD"/>
    <w:rsid w:val="00DC6834"/>
    <w:rsid w:val="00DC71E1"/>
    <w:rsid w:val="00DC7E8E"/>
    <w:rsid w:val="00DD021D"/>
    <w:rsid w:val="00DD0668"/>
    <w:rsid w:val="00DD129B"/>
    <w:rsid w:val="00DD21BB"/>
    <w:rsid w:val="00DD2339"/>
    <w:rsid w:val="00DD3378"/>
    <w:rsid w:val="00DD34B2"/>
    <w:rsid w:val="00DD36E6"/>
    <w:rsid w:val="00DD3D38"/>
    <w:rsid w:val="00DD4031"/>
    <w:rsid w:val="00DD4ED8"/>
    <w:rsid w:val="00DD5FB2"/>
    <w:rsid w:val="00DD6918"/>
    <w:rsid w:val="00DD725D"/>
    <w:rsid w:val="00DD7402"/>
    <w:rsid w:val="00DD7515"/>
    <w:rsid w:val="00DD7C2E"/>
    <w:rsid w:val="00DE0475"/>
    <w:rsid w:val="00DE0668"/>
    <w:rsid w:val="00DE0A03"/>
    <w:rsid w:val="00DE0ECB"/>
    <w:rsid w:val="00DE11F1"/>
    <w:rsid w:val="00DE1291"/>
    <w:rsid w:val="00DE1698"/>
    <w:rsid w:val="00DE1E0F"/>
    <w:rsid w:val="00DE1E77"/>
    <w:rsid w:val="00DE262C"/>
    <w:rsid w:val="00DE26FB"/>
    <w:rsid w:val="00DE2B52"/>
    <w:rsid w:val="00DE2FD3"/>
    <w:rsid w:val="00DE3293"/>
    <w:rsid w:val="00DE33C6"/>
    <w:rsid w:val="00DE35F2"/>
    <w:rsid w:val="00DE3907"/>
    <w:rsid w:val="00DE3DE2"/>
    <w:rsid w:val="00DE3E00"/>
    <w:rsid w:val="00DE4479"/>
    <w:rsid w:val="00DE46F8"/>
    <w:rsid w:val="00DE5A32"/>
    <w:rsid w:val="00DE5AEB"/>
    <w:rsid w:val="00DE5F17"/>
    <w:rsid w:val="00DE5F38"/>
    <w:rsid w:val="00DE6199"/>
    <w:rsid w:val="00DE62D1"/>
    <w:rsid w:val="00DE64FA"/>
    <w:rsid w:val="00DE6F08"/>
    <w:rsid w:val="00DE7257"/>
    <w:rsid w:val="00DE738A"/>
    <w:rsid w:val="00DE7621"/>
    <w:rsid w:val="00DE7EAB"/>
    <w:rsid w:val="00DF0098"/>
    <w:rsid w:val="00DF06A9"/>
    <w:rsid w:val="00DF10B3"/>
    <w:rsid w:val="00DF15A7"/>
    <w:rsid w:val="00DF2309"/>
    <w:rsid w:val="00DF242A"/>
    <w:rsid w:val="00DF27C9"/>
    <w:rsid w:val="00DF288D"/>
    <w:rsid w:val="00DF2C37"/>
    <w:rsid w:val="00DF2D1F"/>
    <w:rsid w:val="00DF3722"/>
    <w:rsid w:val="00DF38C5"/>
    <w:rsid w:val="00DF3952"/>
    <w:rsid w:val="00DF3AAB"/>
    <w:rsid w:val="00DF44CF"/>
    <w:rsid w:val="00DF5808"/>
    <w:rsid w:val="00DF59E7"/>
    <w:rsid w:val="00DF66BE"/>
    <w:rsid w:val="00DF67FD"/>
    <w:rsid w:val="00DF6F56"/>
    <w:rsid w:val="00DF71A0"/>
    <w:rsid w:val="00DF7350"/>
    <w:rsid w:val="00DF7466"/>
    <w:rsid w:val="00DF7B5A"/>
    <w:rsid w:val="00E000AD"/>
    <w:rsid w:val="00E00152"/>
    <w:rsid w:val="00E00D25"/>
    <w:rsid w:val="00E00D28"/>
    <w:rsid w:val="00E0145A"/>
    <w:rsid w:val="00E01670"/>
    <w:rsid w:val="00E018BB"/>
    <w:rsid w:val="00E018FC"/>
    <w:rsid w:val="00E019A9"/>
    <w:rsid w:val="00E01DFC"/>
    <w:rsid w:val="00E020CC"/>
    <w:rsid w:val="00E02600"/>
    <w:rsid w:val="00E02A39"/>
    <w:rsid w:val="00E03D0A"/>
    <w:rsid w:val="00E041D2"/>
    <w:rsid w:val="00E0425A"/>
    <w:rsid w:val="00E04648"/>
    <w:rsid w:val="00E05206"/>
    <w:rsid w:val="00E0556E"/>
    <w:rsid w:val="00E05694"/>
    <w:rsid w:val="00E05723"/>
    <w:rsid w:val="00E06043"/>
    <w:rsid w:val="00E0652C"/>
    <w:rsid w:val="00E065BA"/>
    <w:rsid w:val="00E06DD8"/>
    <w:rsid w:val="00E07118"/>
    <w:rsid w:val="00E076B1"/>
    <w:rsid w:val="00E0796F"/>
    <w:rsid w:val="00E07B91"/>
    <w:rsid w:val="00E1060A"/>
    <w:rsid w:val="00E10986"/>
    <w:rsid w:val="00E10BF4"/>
    <w:rsid w:val="00E10E97"/>
    <w:rsid w:val="00E113E7"/>
    <w:rsid w:val="00E11539"/>
    <w:rsid w:val="00E11A21"/>
    <w:rsid w:val="00E1242D"/>
    <w:rsid w:val="00E12711"/>
    <w:rsid w:val="00E129C2"/>
    <w:rsid w:val="00E12F09"/>
    <w:rsid w:val="00E1313D"/>
    <w:rsid w:val="00E1316E"/>
    <w:rsid w:val="00E13257"/>
    <w:rsid w:val="00E135CA"/>
    <w:rsid w:val="00E13A92"/>
    <w:rsid w:val="00E13F24"/>
    <w:rsid w:val="00E14095"/>
    <w:rsid w:val="00E144B0"/>
    <w:rsid w:val="00E147F0"/>
    <w:rsid w:val="00E1492B"/>
    <w:rsid w:val="00E14A6E"/>
    <w:rsid w:val="00E14E27"/>
    <w:rsid w:val="00E14E69"/>
    <w:rsid w:val="00E15322"/>
    <w:rsid w:val="00E160A5"/>
    <w:rsid w:val="00E1655A"/>
    <w:rsid w:val="00E16E6D"/>
    <w:rsid w:val="00E173B4"/>
    <w:rsid w:val="00E20968"/>
    <w:rsid w:val="00E20BA5"/>
    <w:rsid w:val="00E20DAB"/>
    <w:rsid w:val="00E21495"/>
    <w:rsid w:val="00E217A4"/>
    <w:rsid w:val="00E21E3F"/>
    <w:rsid w:val="00E22C51"/>
    <w:rsid w:val="00E22E87"/>
    <w:rsid w:val="00E22EA2"/>
    <w:rsid w:val="00E2385D"/>
    <w:rsid w:val="00E23905"/>
    <w:rsid w:val="00E23C98"/>
    <w:rsid w:val="00E242A4"/>
    <w:rsid w:val="00E246FF"/>
    <w:rsid w:val="00E24814"/>
    <w:rsid w:val="00E248D7"/>
    <w:rsid w:val="00E24E7C"/>
    <w:rsid w:val="00E25317"/>
    <w:rsid w:val="00E256C8"/>
    <w:rsid w:val="00E261F3"/>
    <w:rsid w:val="00E26209"/>
    <w:rsid w:val="00E26242"/>
    <w:rsid w:val="00E263BF"/>
    <w:rsid w:val="00E267EA"/>
    <w:rsid w:val="00E26836"/>
    <w:rsid w:val="00E269CF"/>
    <w:rsid w:val="00E271CE"/>
    <w:rsid w:val="00E271E1"/>
    <w:rsid w:val="00E27C15"/>
    <w:rsid w:val="00E300F7"/>
    <w:rsid w:val="00E30731"/>
    <w:rsid w:val="00E30BCC"/>
    <w:rsid w:val="00E311DA"/>
    <w:rsid w:val="00E31688"/>
    <w:rsid w:val="00E3194D"/>
    <w:rsid w:val="00E31DFC"/>
    <w:rsid w:val="00E31F05"/>
    <w:rsid w:val="00E3202F"/>
    <w:rsid w:val="00E321F4"/>
    <w:rsid w:val="00E323D1"/>
    <w:rsid w:val="00E32653"/>
    <w:rsid w:val="00E326FB"/>
    <w:rsid w:val="00E3281A"/>
    <w:rsid w:val="00E32A3A"/>
    <w:rsid w:val="00E32AF3"/>
    <w:rsid w:val="00E32C15"/>
    <w:rsid w:val="00E32DE5"/>
    <w:rsid w:val="00E32E2F"/>
    <w:rsid w:val="00E33E82"/>
    <w:rsid w:val="00E33FF9"/>
    <w:rsid w:val="00E34535"/>
    <w:rsid w:val="00E34BB6"/>
    <w:rsid w:val="00E34E1C"/>
    <w:rsid w:val="00E35506"/>
    <w:rsid w:val="00E35576"/>
    <w:rsid w:val="00E35757"/>
    <w:rsid w:val="00E35780"/>
    <w:rsid w:val="00E35E14"/>
    <w:rsid w:val="00E36C7F"/>
    <w:rsid w:val="00E36DF3"/>
    <w:rsid w:val="00E37B98"/>
    <w:rsid w:val="00E37F36"/>
    <w:rsid w:val="00E402EA"/>
    <w:rsid w:val="00E42735"/>
    <w:rsid w:val="00E427B1"/>
    <w:rsid w:val="00E42BFB"/>
    <w:rsid w:val="00E42C53"/>
    <w:rsid w:val="00E42D57"/>
    <w:rsid w:val="00E433DB"/>
    <w:rsid w:val="00E43A64"/>
    <w:rsid w:val="00E43D1F"/>
    <w:rsid w:val="00E440B8"/>
    <w:rsid w:val="00E4410C"/>
    <w:rsid w:val="00E441BA"/>
    <w:rsid w:val="00E44CD0"/>
    <w:rsid w:val="00E44FD0"/>
    <w:rsid w:val="00E4514F"/>
    <w:rsid w:val="00E45964"/>
    <w:rsid w:val="00E460CD"/>
    <w:rsid w:val="00E46282"/>
    <w:rsid w:val="00E46B95"/>
    <w:rsid w:val="00E46C53"/>
    <w:rsid w:val="00E46D04"/>
    <w:rsid w:val="00E46D69"/>
    <w:rsid w:val="00E46E8F"/>
    <w:rsid w:val="00E47BB1"/>
    <w:rsid w:val="00E47CE5"/>
    <w:rsid w:val="00E50649"/>
    <w:rsid w:val="00E506E7"/>
    <w:rsid w:val="00E50793"/>
    <w:rsid w:val="00E52204"/>
    <w:rsid w:val="00E52665"/>
    <w:rsid w:val="00E52696"/>
    <w:rsid w:val="00E5269B"/>
    <w:rsid w:val="00E528AB"/>
    <w:rsid w:val="00E52CD6"/>
    <w:rsid w:val="00E53246"/>
    <w:rsid w:val="00E53F3F"/>
    <w:rsid w:val="00E5468A"/>
    <w:rsid w:val="00E5497D"/>
    <w:rsid w:val="00E54DCE"/>
    <w:rsid w:val="00E552F8"/>
    <w:rsid w:val="00E55610"/>
    <w:rsid w:val="00E55DB8"/>
    <w:rsid w:val="00E5653E"/>
    <w:rsid w:val="00E565D3"/>
    <w:rsid w:val="00E568BC"/>
    <w:rsid w:val="00E569AF"/>
    <w:rsid w:val="00E56FA2"/>
    <w:rsid w:val="00E57339"/>
    <w:rsid w:val="00E574BF"/>
    <w:rsid w:val="00E5767F"/>
    <w:rsid w:val="00E57BB6"/>
    <w:rsid w:val="00E6066F"/>
    <w:rsid w:val="00E60C30"/>
    <w:rsid w:val="00E61084"/>
    <w:rsid w:val="00E616FC"/>
    <w:rsid w:val="00E61C9C"/>
    <w:rsid w:val="00E61F33"/>
    <w:rsid w:val="00E62C1B"/>
    <w:rsid w:val="00E6307A"/>
    <w:rsid w:val="00E630C5"/>
    <w:rsid w:val="00E633CF"/>
    <w:rsid w:val="00E63C57"/>
    <w:rsid w:val="00E63C78"/>
    <w:rsid w:val="00E63D8F"/>
    <w:rsid w:val="00E63ED0"/>
    <w:rsid w:val="00E63FDD"/>
    <w:rsid w:val="00E64698"/>
    <w:rsid w:val="00E64893"/>
    <w:rsid w:val="00E64A99"/>
    <w:rsid w:val="00E65072"/>
    <w:rsid w:val="00E655ED"/>
    <w:rsid w:val="00E65C0B"/>
    <w:rsid w:val="00E664AE"/>
    <w:rsid w:val="00E6675F"/>
    <w:rsid w:val="00E669EB"/>
    <w:rsid w:val="00E6750D"/>
    <w:rsid w:val="00E67D94"/>
    <w:rsid w:val="00E67FFA"/>
    <w:rsid w:val="00E701F9"/>
    <w:rsid w:val="00E70E38"/>
    <w:rsid w:val="00E71279"/>
    <w:rsid w:val="00E72B1D"/>
    <w:rsid w:val="00E72FBF"/>
    <w:rsid w:val="00E73257"/>
    <w:rsid w:val="00E73562"/>
    <w:rsid w:val="00E73789"/>
    <w:rsid w:val="00E73AE2"/>
    <w:rsid w:val="00E73B86"/>
    <w:rsid w:val="00E73E96"/>
    <w:rsid w:val="00E73F92"/>
    <w:rsid w:val="00E747AB"/>
    <w:rsid w:val="00E7484C"/>
    <w:rsid w:val="00E74B22"/>
    <w:rsid w:val="00E74E5F"/>
    <w:rsid w:val="00E74F93"/>
    <w:rsid w:val="00E7582D"/>
    <w:rsid w:val="00E75BA8"/>
    <w:rsid w:val="00E75C2C"/>
    <w:rsid w:val="00E765F2"/>
    <w:rsid w:val="00E765FE"/>
    <w:rsid w:val="00E771BC"/>
    <w:rsid w:val="00E7726A"/>
    <w:rsid w:val="00E775A5"/>
    <w:rsid w:val="00E77B44"/>
    <w:rsid w:val="00E80261"/>
    <w:rsid w:val="00E80FE9"/>
    <w:rsid w:val="00E812B1"/>
    <w:rsid w:val="00E816C1"/>
    <w:rsid w:val="00E819D9"/>
    <w:rsid w:val="00E81BF9"/>
    <w:rsid w:val="00E81E32"/>
    <w:rsid w:val="00E81E99"/>
    <w:rsid w:val="00E827E0"/>
    <w:rsid w:val="00E82D54"/>
    <w:rsid w:val="00E831F0"/>
    <w:rsid w:val="00E83A3C"/>
    <w:rsid w:val="00E83E91"/>
    <w:rsid w:val="00E83FBC"/>
    <w:rsid w:val="00E8425B"/>
    <w:rsid w:val="00E84A5C"/>
    <w:rsid w:val="00E84BB4"/>
    <w:rsid w:val="00E84D91"/>
    <w:rsid w:val="00E84E8F"/>
    <w:rsid w:val="00E84EDC"/>
    <w:rsid w:val="00E8528A"/>
    <w:rsid w:val="00E8543F"/>
    <w:rsid w:val="00E8556D"/>
    <w:rsid w:val="00E85796"/>
    <w:rsid w:val="00E85B8D"/>
    <w:rsid w:val="00E85F1D"/>
    <w:rsid w:val="00E8619E"/>
    <w:rsid w:val="00E87221"/>
    <w:rsid w:val="00E87539"/>
    <w:rsid w:val="00E879DC"/>
    <w:rsid w:val="00E900F5"/>
    <w:rsid w:val="00E9049D"/>
    <w:rsid w:val="00E90662"/>
    <w:rsid w:val="00E92238"/>
    <w:rsid w:val="00E9232C"/>
    <w:rsid w:val="00E92740"/>
    <w:rsid w:val="00E92DE5"/>
    <w:rsid w:val="00E92F1D"/>
    <w:rsid w:val="00E93980"/>
    <w:rsid w:val="00E93A87"/>
    <w:rsid w:val="00E93D88"/>
    <w:rsid w:val="00E94298"/>
    <w:rsid w:val="00E944B5"/>
    <w:rsid w:val="00E948F9"/>
    <w:rsid w:val="00E94B69"/>
    <w:rsid w:val="00E94C25"/>
    <w:rsid w:val="00E94CA4"/>
    <w:rsid w:val="00E95482"/>
    <w:rsid w:val="00E9594D"/>
    <w:rsid w:val="00E95950"/>
    <w:rsid w:val="00E95984"/>
    <w:rsid w:val="00E95BA7"/>
    <w:rsid w:val="00E96D68"/>
    <w:rsid w:val="00E9712B"/>
    <w:rsid w:val="00E97353"/>
    <w:rsid w:val="00E97D6E"/>
    <w:rsid w:val="00EA03E5"/>
    <w:rsid w:val="00EA04A8"/>
    <w:rsid w:val="00EA0EE1"/>
    <w:rsid w:val="00EA1146"/>
    <w:rsid w:val="00EA1AF5"/>
    <w:rsid w:val="00EA1B35"/>
    <w:rsid w:val="00EA2290"/>
    <w:rsid w:val="00EA2346"/>
    <w:rsid w:val="00EA24CD"/>
    <w:rsid w:val="00EA2A55"/>
    <w:rsid w:val="00EA2BFD"/>
    <w:rsid w:val="00EA2CFB"/>
    <w:rsid w:val="00EA3D83"/>
    <w:rsid w:val="00EA3EA0"/>
    <w:rsid w:val="00EA4A57"/>
    <w:rsid w:val="00EA4C57"/>
    <w:rsid w:val="00EA4E34"/>
    <w:rsid w:val="00EA52A7"/>
    <w:rsid w:val="00EA52BD"/>
    <w:rsid w:val="00EA580A"/>
    <w:rsid w:val="00EA630C"/>
    <w:rsid w:val="00EA64BA"/>
    <w:rsid w:val="00EA6A3C"/>
    <w:rsid w:val="00EA6B16"/>
    <w:rsid w:val="00EA6E29"/>
    <w:rsid w:val="00EA7538"/>
    <w:rsid w:val="00EA7553"/>
    <w:rsid w:val="00EB0004"/>
    <w:rsid w:val="00EB0407"/>
    <w:rsid w:val="00EB04C4"/>
    <w:rsid w:val="00EB0691"/>
    <w:rsid w:val="00EB07DE"/>
    <w:rsid w:val="00EB0C68"/>
    <w:rsid w:val="00EB0D08"/>
    <w:rsid w:val="00EB14D3"/>
    <w:rsid w:val="00EB2325"/>
    <w:rsid w:val="00EB339D"/>
    <w:rsid w:val="00EB3861"/>
    <w:rsid w:val="00EB3947"/>
    <w:rsid w:val="00EB3A1D"/>
    <w:rsid w:val="00EB3C01"/>
    <w:rsid w:val="00EB3C2B"/>
    <w:rsid w:val="00EB4296"/>
    <w:rsid w:val="00EB4398"/>
    <w:rsid w:val="00EB4AFB"/>
    <w:rsid w:val="00EB4E0F"/>
    <w:rsid w:val="00EB50FB"/>
    <w:rsid w:val="00EB51F0"/>
    <w:rsid w:val="00EB53D6"/>
    <w:rsid w:val="00EB5673"/>
    <w:rsid w:val="00EB59A0"/>
    <w:rsid w:val="00EB5CE3"/>
    <w:rsid w:val="00EB6A84"/>
    <w:rsid w:val="00EB7343"/>
    <w:rsid w:val="00EB7431"/>
    <w:rsid w:val="00EB7BA8"/>
    <w:rsid w:val="00EC0A79"/>
    <w:rsid w:val="00EC0CFD"/>
    <w:rsid w:val="00EC1349"/>
    <w:rsid w:val="00EC1680"/>
    <w:rsid w:val="00EC1D46"/>
    <w:rsid w:val="00EC1F15"/>
    <w:rsid w:val="00EC1F42"/>
    <w:rsid w:val="00EC209F"/>
    <w:rsid w:val="00EC25A7"/>
    <w:rsid w:val="00EC2665"/>
    <w:rsid w:val="00EC2692"/>
    <w:rsid w:val="00EC26C2"/>
    <w:rsid w:val="00EC2728"/>
    <w:rsid w:val="00EC2C86"/>
    <w:rsid w:val="00EC2EF0"/>
    <w:rsid w:val="00EC2F75"/>
    <w:rsid w:val="00EC4317"/>
    <w:rsid w:val="00EC4354"/>
    <w:rsid w:val="00EC43BE"/>
    <w:rsid w:val="00EC45B0"/>
    <w:rsid w:val="00EC4983"/>
    <w:rsid w:val="00EC4F10"/>
    <w:rsid w:val="00EC5577"/>
    <w:rsid w:val="00EC5747"/>
    <w:rsid w:val="00EC5955"/>
    <w:rsid w:val="00EC59C4"/>
    <w:rsid w:val="00EC5A90"/>
    <w:rsid w:val="00EC5CB7"/>
    <w:rsid w:val="00EC60F9"/>
    <w:rsid w:val="00EC6129"/>
    <w:rsid w:val="00EC6320"/>
    <w:rsid w:val="00EC665C"/>
    <w:rsid w:val="00EC6B3E"/>
    <w:rsid w:val="00EC78EA"/>
    <w:rsid w:val="00EC7B5D"/>
    <w:rsid w:val="00EC7FAC"/>
    <w:rsid w:val="00ED007A"/>
    <w:rsid w:val="00ED0933"/>
    <w:rsid w:val="00ED0BD0"/>
    <w:rsid w:val="00ED0C16"/>
    <w:rsid w:val="00ED11E7"/>
    <w:rsid w:val="00ED133C"/>
    <w:rsid w:val="00ED1BFC"/>
    <w:rsid w:val="00ED2D25"/>
    <w:rsid w:val="00ED2DD6"/>
    <w:rsid w:val="00ED30F9"/>
    <w:rsid w:val="00ED36AF"/>
    <w:rsid w:val="00ED3735"/>
    <w:rsid w:val="00ED4455"/>
    <w:rsid w:val="00ED4542"/>
    <w:rsid w:val="00ED46BF"/>
    <w:rsid w:val="00ED47D8"/>
    <w:rsid w:val="00ED6A9C"/>
    <w:rsid w:val="00ED6D91"/>
    <w:rsid w:val="00ED6DE5"/>
    <w:rsid w:val="00ED6E64"/>
    <w:rsid w:val="00ED719C"/>
    <w:rsid w:val="00ED741B"/>
    <w:rsid w:val="00ED7C97"/>
    <w:rsid w:val="00ED7FB1"/>
    <w:rsid w:val="00EE0AB7"/>
    <w:rsid w:val="00EE0F5D"/>
    <w:rsid w:val="00EE0FF3"/>
    <w:rsid w:val="00EE16F8"/>
    <w:rsid w:val="00EE186E"/>
    <w:rsid w:val="00EE1E0C"/>
    <w:rsid w:val="00EE22D8"/>
    <w:rsid w:val="00EE233F"/>
    <w:rsid w:val="00EE2BF6"/>
    <w:rsid w:val="00EE2C7E"/>
    <w:rsid w:val="00EE3460"/>
    <w:rsid w:val="00EE394A"/>
    <w:rsid w:val="00EE3D28"/>
    <w:rsid w:val="00EE3EB0"/>
    <w:rsid w:val="00EE3F95"/>
    <w:rsid w:val="00EE40C1"/>
    <w:rsid w:val="00EE4FC3"/>
    <w:rsid w:val="00EE5169"/>
    <w:rsid w:val="00EE5684"/>
    <w:rsid w:val="00EE6140"/>
    <w:rsid w:val="00EE7253"/>
    <w:rsid w:val="00EE757A"/>
    <w:rsid w:val="00EF01B5"/>
    <w:rsid w:val="00EF1656"/>
    <w:rsid w:val="00EF1778"/>
    <w:rsid w:val="00EF17A4"/>
    <w:rsid w:val="00EF20F0"/>
    <w:rsid w:val="00EF244B"/>
    <w:rsid w:val="00EF2698"/>
    <w:rsid w:val="00EF269E"/>
    <w:rsid w:val="00EF3676"/>
    <w:rsid w:val="00EF3E93"/>
    <w:rsid w:val="00EF3FEF"/>
    <w:rsid w:val="00EF4059"/>
    <w:rsid w:val="00EF4E72"/>
    <w:rsid w:val="00EF4F67"/>
    <w:rsid w:val="00EF56AC"/>
    <w:rsid w:val="00EF58F3"/>
    <w:rsid w:val="00EF59BB"/>
    <w:rsid w:val="00EF5BC4"/>
    <w:rsid w:val="00EF5FB9"/>
    <w:rsid w:val="00EF6059"/>
    <w:rsid w:val="00EF6483"/>
    <w:rsid w:val="00EF68AE"/>
    <w:rsid w:val="00EF699E"/>
    <w:rsid w:val="00EF69E6"/>
    <w:rsid w:val="00EF73F0"/>
    <w:rsid w:val="00EF7E96"/>
    <w:rsid w:val="00EF7EBA"/>
    <w:rsid w:val="00EF7FE9"/>
    <w:rsid w:val="00F001CA"/>
    <w:rsid w:val="00F005AA"/>
    <w:rsid w:val="00F00641"/>
    <w:rsid w:val="00F006A6"/>
    <w:rsid w:val="00F00759"/>
    <w:rsid w:val="00F00CD4"/>
    <w:rsid w:val="00F00E66"/>
    <w:rsid w:val="00F00EF4"/>
    <w:rsid w:val="00F01234"/>
    <w:rsid w:val="00F01AA6"/>
    <w:rsid w:val="00F01D04"/>
    <w:rsid w:val="00F01DCF"/>
    <w:rsid w:val="00F01EB6"/>
    <w:rsid w:val="00F0205D"/>
    <w:rsid w:val="00F02421"/>
    <w:rsid w:val="00F02EDD"/>
    <w:rsid w:val="00F034F1"/>
    <w:rsid w:val="00F038BC"/>
    <w:rsid w:val="00F043AD"/>
    <w:rsid w:val="00F04C82"/>
    <w:rsid w:val="00F05884"/>
    <w:rsid w:val="00F05F9C"/>
    <w:rsid w:val="00F06C81"/>
    <w:rsid w:val="00F076A4"/>
    <w:rsid w:val="00F07B53"/>
    <w:rsid w:val="00F07E38"/>
    <w:rsid w:val="00F07E46"/>
    <w:rsid w:val="00F101DA"/>
    <w:rsid w:val="00F10261"/>
    <w:rsid w:val="00F10283"/>
    <w:rsid w:val="00F104F3"/>
    <w:rsid w:val="00F1076D"/>
    <w:rsid w:val="00F1088A"/>
    <w:rsid w:val="00F1172C"/>
    <w:rsid w:val="00F12061"/>
    <w:rsid w:val="00F1243B"/>
    <w:rsid w:val="00F12832"/>
    <w:rsid w:val="00F134F7"/>
    <w:rsid w:val="00F1387B"/>
    <w:rsid w:val="00F138DA"/>
    <w:rsid w:val="00F13D7B"/>
    <w:rsid w:val="00F14872"/>
    <w:rsid w:val="00F160CF"/>
    <w:rsid w:val="00F16483"/>
    <w:rsid w:val="00F168CA"/>
    <w:rsid w:val="00F16A1C"/>
    <w:rsid w:val="00F16C7B"/>
    <w:rsid w:val="00F16E71"/>
    <w:rsid w:val="00F1786E"/>
    <w:rsid w:val="00F20117"/>
    <w:rsid w:val="00F206F9"/>
    <w:rsid w:val="00F209E5"/>
    <w:rsid w:val="00F211B0"/>
    <w:rsid w:val="00F21355"/>
    <w:rsid w:val="00F21802"/>
    <w:rsid w:val="00F21CEB"/>
    <w:rsid w:val="00F223F5"/>
    <w:rsid w:val="00F228E3"/>
    <w:rsid w:val="00F229A5"/>
    <w:rsid w:val="00F229E0"/>
    <w:rsid w:val="00F22E00"/>
    <w:rsid w:val="00F22EFC"/>
    <w:rsid w:val="00F2317E"/>
    <w:rsid w:val="00F232A8"/>
    <w:rsid w:val="00F2397A"/>
    <w:rsid w:val="00F23BDB"/>
    <w:rsid w:val="00F23DBD"/>
    <w:rsid w:val="00F240AD"/>
    <w:rsid w:val="00F24861"/>
    <w:rsid w:val="00F24928"/>
    <w:rsid w:val="00F2492A"/>
    <w:rsid w:val="00F24F9A"/>
    <w:rsid w:val="00F25135"/>
    <w:rsid w:val="00F25589"/>
    <w:rsid w:val="00F25608"/>
    <w:rsid w:val="00F2595B"/>
    <w:rsid w:val="00F25C52"/>
    <w:rsid w:val="00F2658A"/>
    <w:rsid w:val="00F270D8"/>
    <w:rsid w:val="00F27587"/>
    <w:rsid w:val="00F2767E"/>
    <w:rsid w:val="00F27A78"/>
    <w:rsid w:val="00F27B5C"/>
    <w:rsid w:val="00F301C4"/>
    <w:rsid w:val="00F3063B"/>
    <w:rsid w:val="00F30726"/>
    <w:rsid w:val="00F30ADF"/>
    <w:rsid w:val="00F315F9"/>
    <w:rsid w:val="00F319BC"/>
    <w:rsid w:val="00F31DC5"/>
    <w:rsid w:val="00F31E07"/>
    <w:rsid w:val="00F31E64"/>
    <w:rsid w:val="00F31FCA"/>
    <w:rsid w:val="00F3203A"/>
    <w:rsid w:val="00F320F6"/>
    <w:rsid w:val="00F3326C"/>
    <w:rsid w:val="00F333E1"/>
    <w:rsid w:val="00F33677"/>
    <w:rsid w:val="00F339EE"/>
    <w:rsid w:val="00F33B68"/>
    <w:rsid w:val="00F33CBB"/>
    <w:rsid w:val="00F34312"/>
    <w:rsid w:val="00F348C2"/>
    <w:rsid w:val="00F34C4F"/>
    <w:rsid w:val="00F3513C"/>
    <w:rsid w:val="00F35348"/>
    <w:rsid w:val="00F35A74"/>
    <w:rsid w:val="00F35B6C"/>
    <w:rsid w:val="00F35C8B"/>
    <w:rsid w:val="00F35CA6"/>
    <w:rsid w:val="00F35D3E"/>
    <w:rsid w:val="00F36F55"/>
    <w:rsid w:val="00F371B3"/>
    <w:rsid w:val="00F37599"/>
    <w:rsid w:val="00F37B78"/>
    <w:rsid w:val="00F37BAE"/>
    <w:rsid w:val="00F40A05"/>
    <w:rsid w:val="00F410B1"/>
    <w:rsid w:val="00F411F9"/>
    <w:rsid w:val="00F41327"/>
    <w:rsid w:val="00F415B8"/>
    <w:rsid w:val="00F41705"/>
    <w:rsid w:val="00F41846"/>
    <w:rsid w:val="00F41C15"/>
    <w:rsid w:val="00F422F4"/>
    <w:rsid w:val="00F425A3"/>
    <w:rsid w:val="00F4276C"/>
    <w:rsid w:val="00F43477"/>
    <w:rsid w:val="00F43601"/>
    <w:rsid w:val="00F43724"/>
    <w:rsid w:val="00F437A6"/>
    <w:rsid w:val="00F439C7"/>
    <w:rsid w:val="00F43D59"/>
    <w:rsid w:val="00F443F7"/>
    <w:rsid w:val="00F4476C"/>
    <w:rsid w:val="00F44F10"/>
    <w:rsid w:val="00F45780"/>
    <w:rsid w:val="00F459C1"/>
    <w:rsid w:val="00F46A44"/>
    <w:rsid w:val="00F46A55"/>
    <w:rsid w:val="00F46B4D"/>
    <w:rsid w:val="00F477DF"/>
    <w:rsid w:val="00F47DA3"/>
    <w:rsid w:val="00F47DB0"/>
    <w:rsid w:val="00F50464"/>
    <w:rsid w:val="00F507A4"/>
    <w:rsid w:val="00F5090A"/>
    <w:rsid w:val="00F52022"/>
    <w:rsid w:val="00F521C1"/>
    <w:rsid w:val="00F522C3"/>
    <w:rsid w:val="00F523CA"/>
    <w:rsid w:val="00F52B26"/>
    <w:rsid w:val="00F52B55"/>
    <w:rsid w:val="00F530FF"/>
    <w:rsid w:val="00F54028"/>
    <w:rsid w:val="00F54448"/>
    <w:rsid w:val="00F546C5"/>
    <w:rsid w:val="00F54D54"/>
    <w:rsid w:val="00F554DB"/>
    <w:rsid w:val="00F554EF"/>
    <w:rsid w:val="00F55531"/>
    <w:rsid w:val="00F55627"/>
    <w:rsid w:val="00F5584F"/>
    <w:rsid w:val="00F56CBC"/>
    <w:rsid w:val="00F56DFE"/>
    <w:rsid w:val="00F5768D"/>
    <w:rsid w:val="00F57B31"/>
    <w:rsid w:val="00F6064F"/>
    <w:rsid w:val="00F60EBB"/>
    <w:rsid w:val="00F6109C"/>
    <w:rsid w:val="00F611FF"/>
    <w:rsid w:val="00F612DB"/>
    <w:rsid w:val="00F61F08"/>
    <w:rsid w:val="00F620AD"/>
    <w:rsid w:val="00F62357"/>
    <w:rsid w:val="00F62BB5"/>
    <w:rsid w:val="00F62DBF"/>
    <w:rsid w:val="00F6327F"/>
    <w:rsid w:val="00F63589"/>
    <w:rsid w:val="00F637B1"/>
    <w:rsid w:val="00F637C8"/>
    <w:rsid w:val="00F64732"/>
    <w:rsid w:val="00F64FB3"/>
    <w:rsid w:val="00F652C3"/>
    <w:rsid w:val="00F6596E"/>
    <w:rsid w:val="00F65BB6"/>
    <w:rsid w:val="00F66A3C"/>
    <w:rsid w:val="00F66F90"/>
    <w:rsid w:val="00F66FDB"/>
    <w:rsid w:val="00F671D0"/>
    <w:rsid w:val="00F674B5"/>
    <w:rsid w:val="00F67DD4"/>
    <w:rsid w:val="00F70A43"/>
    <w:rsid w:val="00F70C52"/>
    <w:rsid w:val="00F71579"/>
    <w:rsid w:val="00F71770"/>
    <w:rsid w:val="00F718EB"/>
    <w:rsid w:val="00F71AA6"/>
    <w:rsid w:val="00F71E41"/>
    <w:rsid w:val="00F72088"/>
    <w:rsid w:val="00F72A2A"/>
    <w:rsid w:val="00F72DC7"/>
    <w:rsid w:val="00F7334D"/>
    <w:rsid w:val="00F73641"/>
    <w:rsid w:val="00F73A72"/>
    <w:rsid w:val="00F74010"/>
    <w:rsid w:val="00F7454E"/>
    <w:rsid w:val="00F74EC8"/>
    <w:rsid w:val="00F755D7"/>
    <w:rsid w:val="00F758F7"/>
    <w:rsid w:val="00F761D8"/>
    <w:rsid w:val="00F763C9"/>
    <w:rsid w:val="00F769E9"/>
    <w:rsid w:val="00F80748"/>
    <w:rsid w:val="00F81080"/>
    <w:rsid w:val="00F811AD"/>
    <w:rsid w:val="00F8158B"/>
    <w:rsid w:val="00F816C9"/>
    <w:rsid w:val="00F81A98"/>
    <w:rsid w:val="00F81DA1"/>
    <w:rsid w:val="00F81E05"/>
    <w:rsid w:val="00F82018"/>
    <w:rsid w:val="00F8258D"/>
    <w:rsid w:val="00F8286E"/>
    <w:rsid w:val="00F83148"/>
    <w:rsid w:val="00F8345C"/>
    <w:rsid w:val="00F843C9"/>
    <w:rsid w:val="00F84B8D"/>
    <w:rsid w:val="00F85C34"/>
    <w:rsid w:val="00F85D52"/>
    <w:rsid w:val="00F85FAD"/>
    <w:rsid w:val="00F86EDF"/>
    <w:rsid w:val="00F86FCD"/>
    <w:rsid w:val="00F87648"/>
    <w:rsid w:val="00F87922"/>
    <w:rsid w:val="00F87A1B"/>
    <w:rsid w:val="00F90284"/>
    <w:rsid w:val="00F90FA3"/>
    <w:rsid w:val="00F91342"/>
    <w:rsid w:val="00F913FE"/>
    <w:rsid w:val="00F917C4"/>
    <w:rsid w:val="00F91881"/>
    <w:rsid w:val="00F925D8"/>
    <w:rsid w:val="00F9291D"/>
    <w:rsid w:val="00F92A08"/>
    <w:rsid w:val="00F92EB6"/>
    <w:rsid w:val="00F935BF"/>
    <w:rsid w:val="00F93A50"/>
    <w:rsid w:val="00F93AED"/>
    <w:rsid w:val="00F94244"/>
    <w:rsid w:val="00F945C9"/>
    <w:rsid w:val="00F94834"/>
    <w:rsid w:val="00F9497B"/>
    <w:rsid w:val="00F94FDC"/>
    <w:rsid w:val="00F95254"/>
    <w:rsid w:val="00F9569E"/>
    <w:rsid w:val="00F95818"/>
    <w:rsid w:val="00F967F3"/>
    <w:rsid w:val="00F96BCD"/>
    <w:rsid w:val="00F96F18"/>
    <w:rsid w:val="00F96F7A"/>
    <w:rsid w:val="00F97B6E"/>
    <w:rsid w:val="00F97C7F"/>
    <w:rsid w:val="00FA03F2"/>
    <w:rsid w:val="00FA11D6"/>
    <w:rsid w:val="00FA165D"/>
    <w:rsid w:val="00FA264C"/>
    <w:rsid w:val="00FA28DD"/>
    <w:rsid w:val="00FA296A"/>
    <w:rsid w:val="00FA2A58"/>
    <w:rsid w:val="00FA2B7C"/>
    <w:rsid w:val="00FA2D1B"/>
    <w:rsid w:val="00FA3047"/>
    <w:rsid w:val="00FA3DDD"/>
    <w:rsid w:val="00FA4999"/>
    <w:rsid w:val="00FA4BD9"/>
    <w:rsid w:val="00FA5822"/>
    <w:rsid w:val="00FA614F"/>
    <w:rsid w:val="00FA6322"/>
    <w:rsid w:val="00FA68D6"/>
    <w:rsid w:val="00FA6EBE"/>
    <w:rsid w:val="00FA714B"/>
    <w:rsid w:val="00FA7682"/>
    <w:rsid w:val="00FB02E8"/>
    <w:rsid w:val="00FB072E"/>
    <w:rsid w:val="00FB0F7D"/>
    <w:rsid w:val="00FB13C8"/>
    <w:rsid w:val="00FB155E"/>
    <w:rsid w:val="00FB1D47"/>
    <w:rsid w:val="00FB1E0A"/>
    <w:rsid w:val="00FB2046"/>
    <w:rsid w:val="00FB2344"/>
    <w:rsid w:val="00FB3666"/>
    <w:rsid w:val="00FB390D"/>
    <w:rsid w:val="00FB4CC4"/>
    <w:rsid w:val="00FB5162"/>
    <w:rsid w:val="00FB5261"/>
    <w:rsid w:val="00FB52D5"/>
    <w:rsid w:val="00FB52FB"/>
    <w:rsid w:val="00FB5A9D"/>
    <w:rsid w:val="00FB5E5F"/>
    <w:rsid w:val="00FB6549"/>
    <w:rsid w:val="00FB6A3E"/>
    <w:rsid w:val="00FB6E19"/>
    <w:rsid w:val="00FB7AA4"/>
    <w:rsid w:val="00FC08F0"/>
    <w:rsid w:val="00FC0DE8"/>
    <w:rsid w:val="00FC116B"/>
    <w:rsid w:val="00FC13FD"/>
    <w:rsid w:val="00FC1856"/>
    <w:rsid w:val="00FC1A4F"/>
    <w:rsid w:val="00FC1B17"/>
    <w:rsid w:val="00FC22E6"/>
    <w:rsid w:val="00FC26E4"/>
    <w:rsid w:val="00FC27B5"/>
    <w:rsid w:val="00FC2EB0"/>
    <w:rsid w:val="00FC3257"/>
    <w:rsid w:val="00FC3299"/>
    <w:rsid w:val="00FC39D8"/>
    <w:rsid w:val="00FC3E63"/>
    <w:rsid w:val="00FC3FC8"/>
    <w:rsid w:val="00FC40B9"/>
    <w:rsid w:val="00FC4520"/>
    <w:rsid w:val="00FC4669"/>
    <w:rsid w:val="00FC492B"/>
    <w:rsid w:val="00FC5260"/>
    <w:rsid w:val="00FC54C6"/>
    <w:rsid w:val="00FC563E"/>
    <w:rsid w:val="00FC5B6B"/>
    <w:rsid w:val="00FC5F59"/>
    <w:rsid w:val="00FC6017"/>
    <w:rsid w:val="00FC6E53"/>
    <w:rsid w:val="00FC742C"/>
    <w:rsid w:val="00FC759B"/>
    <w:rsid w:val="00FC7BF5"/>
    <w:rsid w:val="00FD0697"/>
    <w:rsid w:val="00FD1B08"/>
    <w:rsid w:val="00FD1C74"/>
    <w:rsid w:val="00FD1E10"/>
    <w:rsid w:val="00FD1EA7"/>
    <w:rsid w:val="00FD2266"/>
    <w:rsid w:val="00FD2F43"/>
    <w:rsid w:val="00FD32D1"/>
    <w:rsid w:val="00FD38E9"/>
    <w:rsid w:val="00FD3A36"/>
    <w:rsid w:val="00FD3B63"/>
    <w:rsid w:val="00FD4135"/>
    <w:rsid w:val="00FD43D5"/>
    <w:rsid w:val="00FD4697"/>
    <w:rsid w:val="00FD4B20"/>
    <w:rsid w:val="00FD521C"/>
    <w:rsid w:val="00FD58AA"/>
    <w:rsid w:val="00FD5DD3"/>
    <w:rsid w:val="00FD66FB"/>
    <w:rsid w:val="00FD6EAC"/>
    <w:rsid w:val="00FD6F37"/>
    <w:rsid w:val="00FD708F"/>
    <w:rsid w:val="00FD72FF"/>
    <w:rsid w:val="00FD7B53"/>
    <w:rsid w:val="00FE00D4"/>
    <w:rsid w:val="00FE0153"/>
    <w:rsid w:val="00FE0390"/>
    <w:rsid w:val="00FE0629"/>
    <w:rsid w:val="00FE0888"/>
    <w:rsid w:val="00FE08A6"/>
    <w:rsid w:val="00FE0A3E"/>
    <w:rsid w:val="00FE0BA6"/>
    <w:rsid w:val="00FE0BB8"/>
    <w:rsid w:val="00FE2571"/>
    <w:rsid w:val="00FE262F"/>
    <w:rsid w:val="00FE276E"/>
    <w:rsid w:val="00FE315A"/>
    <w:rsid w:val="00FE3CEF"/>
    <w:rsid w:val="00FE3F1C"/>
    <w:rsid w:val="00FE3F89"/>
    <w:rsid w:val="00FE4036"/>
    <w:rsid w:val="00FE4488"/>
    <w:rsid w:val="00FE4991"/>
    <w:rsid w:val="00FE4A1D"/>
    <w:rsid w:val="00FE4DE0"/>
    <w:rsid w:val="00FE5143"/>
    <w:rsid w:val="00FE5162"/>
    <w:rsid w:val="00FE52BA"/>
    <w:rsid w:val="00FE53B4"/>
    <w:rsid w:val="00FE5454"/>
    <w:rsid w:val="00FE59A5"/>
    <w:rsid w:val="00FE5A7A"/>
    <w:rsid w:val="00FE64DD"/>
    <w:rsid w:val="00FE6BD5"/>
    <w:rsid w:val="00FE6DF2"/>
    <w:rsid w:val="00FE6F7A"/>
    <w:rsid w:val="00FE72EE"/>
    <w:rsid w:val="00FE7C48"/>
    <w:rsid w:val="00FF009E"/>
    <w:rsid w:val="00FF0262"/>
    <w:rsid w:val="00FF05C4"/>
    <w:rsid w:val="00FF082F"/>
    <w:rsid w:val="00FF0C88"/>
    <w:rsid w:val="00FF10B4"/>
    <w:rsid w:val="00FF1335"/>
    <w:rsid w:val="00FF16DB"/>
    <w:rsid w:val="00FF1F14"/>
    <w:rsid w:val="00FF2042"/>
    <w:rsid w:val="00FF242A"/>
    <w:rsid w:val="00FF2744"/>
    <w:rsid w:val="00FF2C05"/>
    <w:rsid w:val="00FF38C9"/>
    <w:rsid w:val="00FF3E74"/>
    <w:rsid w:val="00FF46CE"/>
    <w:rsid w:val="00FF4710"/>
    <w:rsid w:val="00FF4885"/>
    <w:rsid w:val="00FF4B05"/>
    <w:rsid w:val="00FF583B"/>
    <w:rsid w:val="00FF62B5"/>
    <w:rsid w:val="00FF64E9"/>
    <w:rsid w:val="00FF6E1A"/>
    <w:rsid w:val="00FF6FE0"/>
    <w:rsid w:val="00FF7088"/>
    <w:rsid w:val="00FF70A8"/>
    <w:rsid w:val="00FF718F"/>
    <w:rsid w:val="00FF747C"/>
    <w:rsid w:val="00FF7B02"/>
    <w:rsid w:val="00FF7B6B"/>
    <w:rsid w:val="00FF7C41"/>
    <w:rsid w:val="07DF7792"/>
    <w:rsid w:val="729A0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92"/>
    <o:shapelayout v:ext="edit">
      <o:idmap v:ext="edit" data="2"/>
    </o:shapelayout>
  </w:shapeDefaults>
  <w:decimalSymbol w:val="."/>
  <w:listSeparator w:val=","/>
  <w14:docId w14:val="58C1B6CB"/>
  <w15:docId w15:val="{6C31D467-9E9B-4671-B1BF-739775798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qFormat="1"/>
    <w:lsdException w:name="annotation text" w:qFormat="1"/>
    <w:lsdException w:name="header" w:qFormat="1"/>
    <w:lsdException w:name="footer" w:qFormat="1"/>
    <w:lsdException w:name="index heading" w:qFormat="1"/>
    <w:lsdException w:name="caption" w:qFormat="1"/>
    <w:lsdException w:name="table of figures" w:uiPriority="99"/>
    <w:lsdException w:name="envelope address" w:qFormat="1"/>
    <w:lsdException w:name="envelope return" w:qFormat="1"/>
    <w:lsdException w:name="footnote reference" w:qFormat="1"/>
    <w:lsdException w:name="annotation reference" w:qFormat="1"/>
    <w:lsdException w:name="line number" w:qFormat="1"/>
    <w:lsdException w:name="page number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qFormat="1"/>
    <w:lsdException w:name="List Continue 4" w:qFormat="1"/>
    <w:lsdException w:name="List Continue 5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uiPriority="99"/>
    <w:lsdException w:name="FollowedHyperlink" w:qFormat="1"/>
    <w:lsdException w:name="Strong" w:qFormat="1"/>
    <w:lsdException w:name="Emphasis" w:qFormat="1"/>
    <w:lsdException w:name="Document Map" w:uiPriority="99" w:qFormat="1"/>
    <w:lsdException w:name="Plain Text" w:uiPriority="99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Address" w:qFormat="1"/>
    <w:lsdException w:name="HTML Cite" w:qFormat="1"/>
    <w:lsdException w:name="HTML Code" w:qFormat="1"/>
    <w:lsdException w:name="HTML Definition" w:qFormat="1"/>
    <w:lsdException w:name="HTML Keyboard" w:semiHidden="1" w:unhideWhenUsed="1" w:qFormat="1"/>
    <w:lsdException w:name="HTML Sample" w:qFormat="1"/>
    <w:lsdException w:name="HTML Typewriter" w:qFormat="1"/>
    <w:lsdException w:name="HTML Variable" w:qFormat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nhideWhenUsed="1"/>
    <w:lsdException w:name="Table Simple 1" w:semiHidden="1" w:unhideWhenUsed="1" w:qFormat="1"/>
    <w:lsdException w:name="Table Simple 2" w:semiHidden="1" w:unhideWhenUsed="1" w:qFormat="1"/>
    <w:lsdException w:name="Table Simple 3" w:semiHidden="1" w:unhideWhenUsed="1" w:qFormat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 w:qFormat="1"/>
    <w:lsdException w:name="Table Columns 3" w:semiHidden="1" w:unhideWhenUsed="1"/>
    <w:lsdException w:name="Table Columns 4" w:semiHidden="1" w:unhideWhenUsed="1" w:qFormat="1"/>
    <w:lsdException w:name="Table Columns 5" w:semiHidden="1" w:unhideWhenUsed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 w:qFormat="1"/>
    <w:lsdException w:name="Table List 3" w:semiHidden="1" w:unhideWhenUsed="1" w:qFormat="1"/>
    <w:lsdException w:name="Table List 4" w:semiHidden="1" w:unhideWhenUsed="1" w:qFormat="1"/>
    <w:lsdException w:name="Table List 5" w:semiHidden="1" w:unhideWhenUsed="1" w:qFormat="1"/>
    <w:lsdException w:name="Table List 6" w:semiHidden="1" w:unhideWhenUsed="1" w:qFormat="1"/>
    <w:lsdException w:name="Table List 7" w:semiHidden="1" w:unhideWhenUsed="1" w:qFormat="1"/>
    <w:lsdException w:name="Table List 8" w:semiHidden="1" w:unhideWhenUsed="1" w:qFormat="1"/>
    <w:lsdException w:name="Table 3D effects 1" w:semiHidden="1" w:unhideWhenUsed="1" w:qFormat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 w:qFormat="1"/>
    <w:lsdException w:name="Table Professional" w:semiHidden="1" w:uiPriority="99" w:unhideWhenUsed="1"/>
    <w:lsdException w:name="Table Subtle 1" w:semiHidden="1" w:unhideWhenUsed="1" w:qFormat="1"/>
    <w:lsdException w:name="Table Subtle 2" w:semiHidden="1" w:unhideWhenUsed="1" w:qFormat="1"/>
    <w:lsdException w:name="Table Web 1" w:semiHidden="1" w:unhideWhenUsed="1" w:qFormat="1"/>
    <w:lsdException w:name="Table Web 2" w:semiHidden="1" w:unhideWhenUsed="1"/>
    <w:lsdException w:name="Table Web 3" w:semiHidden="1" w:unhideWhenUsed="1" w:qFormat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3">
    <w:name w:val="Normal"/>
    <w:rsid w:val="002F7D58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kern w:val="2"/>
      <w:sz w:val="21"/>
      <w:szCs w:val="21"/>
    </w:rPr>
  </w:style>
  <w:style w:type="paragraph" w:styleId="1">
    <w:name w:val="heading 1"/>
    <w:basedOn w:val="a3"/>
    <w:next w:val="20"/>
    <w:link w:val="10"/>
    <w:autoRedefine/>
    <w:qFormat/>
    <w:rsid w:val="002F7D58"/>
    <w:pPr>
      <w:keepNext/>
      <w:pageBreakBefore/>
      <w:numPr>
        <w:numId w:val="1"/>
      </w:numPr>
      <w:spacing w:before="960" w:after="480"/>
      <w:outlineLvl w:val="0"/>
    </w:pPr>
    <w:rPr>
      <w:rFonts w:ascii="Arial" w:eastAsia="黑体" w:hAnsi="Arial" w:cs="Book Antiqua"/>
      <w:bCs/>
      <w:sz w:val="44"/>
      <w:szCs w:val="44"/>
    </w:rPr>
  </w:style>
  <w:style w:type="paragraph" w:styleId="20">
    <w:name w:val="heading 2"/>
    <w:basedOn w:val="a3"/>
    <w:next w:val="31"/>
    <w:link w:val="22"/>
    <w:autoRedefine/>
    <w:qFormat/>
    <w:rsid w:val="002F7D58"/>
    <w:pPr>
      <w:keepNext/>
      <w:keepLines/>
      <w:numPr>
        <w:ilvl w:val="1"/>
        <w:numId w:val="1"/>
      </w:numPr>
      <w:spacing w:before="480" w:after="120"/>
      <w:outlineLvl w:val="1"/>
    </w:pPr>
    <w:rPr>
      <w:rFonts w:ascii="Arial" w:eastAsia="黑体" w:hAnsi="Arial" w:cs="Book Antiqua"/>
      <w:bCs/>
      <w:sz w:val="36"/>
      <w:szCs w:val="36"/>
      <w:lang w:eastAsia="en-US"/>
    </w:rPr>
  </w:style>
  <w:style w:type="paragraph" w:styleId="31">
    <w:name w:val="heading 3"/>
    <w:basedOn w:val="a3"/>
    <w:next w:val="a3"/>
    <w:link w:val="33"/>
    <w:autoRedefine/>
    <w:qFormat/>
    <w:rsid w:val="002F7D58"/>
    <w:pPr>
      <w:keepNext/>
      <w:keepLines/>
      <w:numPr>
        <w:ilvl w:val="2"/>
        <w:numId w:val="1"/>
      </w:numPr>
      <w:spacing w:before="200" w:line="300" w:lineRule="atLeast"/>
      <w:outlineLvl w:val="2"/>
    </w:pPr>
    <w:rPr>
      <w:rFonts w:ascii="Arial" w:eastAsia="黑体" w:hAnsi="Arial" w:cs="宋体"/>
      <w:noProof/>
      <w:sz w:val="32"/>
      <w:szCs w:val="32"/>
    </w:rPr>
  </w:style>
  <w:style w:type="paragraph" w:styleId="41">
    <w:name w:val="heading 4"/>
    <w:basedOn w:val="a3"/>
    <w:next w:val="a3"/>
    <w:link w:val="43"/>
    <w:qFormat/>
    <w:rsid w:val="002F7D58"/>
    <w:pPr>
      <w:keepNext/>
      <w:keepLines/>
      <w:numPr>
        <w:ilvl w:val="4"/>
        <w:numId w:val="2"/>
      </w:numPr>
      <w:outlineLvl w:val="3"/>
    </w:pPr>
    <w:rPr>
      <w:rFonts w:cs="Times New Roman"/>
      <w:b/>
      <w:bCs/>
    </w:rPr>
  </w:style>
  <w:style w:type="paragraph" w:styleId="51">
    <w:name w:val="heading 5"/>
    <w:basedOn w:val="a3"/>
    <w:next w:val="a3"/>
    <w:link w:val="52"/>
    <w:qFormat/>
    <w:rsid w:val="002F7D58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0"/>
    <w:qFormat/>
    <w:rsid w:val="002F7D58"/>
    <w:pPr>
      <w:keepNext/>
      <w:keepLines/>
      <w:spacing w:after="64" w:line="320" w:lineRule="atLeast"/>
      <w:outlineLvl w:val="5"/>
    </w:pPr>
    <w:rPr>
      <w:rFonts w:eastAsia="黑体" w:cs="Times New Roman"/>
      <w:b/>
      <w:bCs/>
    </w:rPr>
  </w:style>
  <w:style w:type="paragraph" w:styleId="7">
    <w:name w:val="heading 7"/>
    <w:basedOn w:val="1"/>
    <w:next w:val="8"/>
    <w:link w:val="70"/>
    <w:qFormat/>
    <w:rsid w:val="002F7D58"/>
    <w:pPr>
      <w:keepLines/>
      <w:numPr>
        <w:numId w:val="3"/>
      </w:numPr>
      <w:topLinePunct w:val="0"/>
      <w:outlineLvl w:val="6"/>
    </w:pPr>
    <w:rPr>
      <w:bCs w:val="0"/>
    </w:rPr>
  </w:style>
  <w:style w:type="paragraph" w:styleId="8">
    <w:name w:val="heading 8"/>
    <w:basedOn w:val="20"/>
    <w:next w:val="9"/>
    <w:link w:val="80"/>
    <w:autoRedefine/>
    <w:qFormat/>
    <w:rsid w:val="002F7D58"/>
    <w:pPr>
      <w:numPr>
        <w:numId w:val="3"/>
      </w:numPr>
      <w:topLinePunct w:val="0"/>
      <w:spacing w:before="200"/>
      <w:outlineLvl w:val="7"/>
    </w:pPr>
    <w:rPr>
      <w:rFonts w:cs="Times New Roman"/>
    </w:rPr>
  </w:style>
  <w:style w:type="paragraph" w:styleId="9">
    <w:name w:val="heading 9"/>
    <w:basedOn w:val="31"/>
    <w:next w:val="a3"/>
    <w:link w:val="90"/>
    <w:qFormat/>
    <w:rsid w:val="002F7D58"/>
    <w:pPr>
      <w:numPr>
        <w:numId w:val="3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  <w:rsid w:val="002F7D58"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  <w:rsid w:val="002F7D58"/>
  </w:style>
  <w:style w:type="paragraph" w:styleId="a7">
    <w:name w:val="macro"/>
    <w:link w:val="a8"/>
    <w:qFormat/>
    <w:rsid w:val="002F7D5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 w:hanging="32767"/>
    </w:pPr>
    <w:rPr>
      <w:rFonts w:ascii="Courier New" w:hAnsi="Courier New"/>
      <w:kern w:val="2"/>
      <w:sz w:val="24"/>
      <w:szCs w:val="24"/>
    </w:rPr>
  </w:style>
  <w:style w:type="paragraph" w:styleId="34">
    <w:name w:val="List 3"/>
    <w:basedOn w:val="a3"/>
    <w:qFormat/>
    <w:rsid w:val="002F7D58"/>
    <w:pPr>
      <w:ind w:leftChars="400" w:left="100" w:hangingChars="200" w:hanging="200"/>
    </w:pPr>
    <w:rPr>
      <w:color w:val="595959"/>
    </w:rPr>
  </w:style>
  <w:style w:type="paragraph" w:styleId="TOC7">
    <w:name w:val="toc 7"/>
    <w:basedOn w:val="a3"/>
    <w:next w:val="a3"/>
    <w:autoRedefine/>
    <w:uiPriority w:val="39"/>
    <w:rsid w:val="002F7D58"/>
    <w:pPr>
      <w:ind w:left="2520"/>
    </w:pPr>
    <w:rPr>
      <w:color w:val="595959"/>
      <w:sz w:val="24"/>
    </w:rPr>
  </w:style>
  <w:style w:type="paragraph" w:styleId="23">
    <w:name w:val="List Number 2"/>
    <w:basedOn w:val="a3"/>
    <w:rsid w:val="002F7D58"/>
    <w:pPr>
      <w:tabs>
        <w:tab w:val="num" w:pos="780"/>
      </w:tabs>
      <w:ind w:left="780" w:hanging="360"/>
    </w:pPr>
    <w:rPr>
      <w:color w:val="595959"/>
    </w:rPr>
  </w:style>
  <w:style w:type="paragraph" w:styleId="a9">
    <w:name w:val="table of authorities"/>
    <w:basedOn w:val="a3"/>
    <w:next w:val="a3"/>
    <w:rsid w:val="002F7D58"/>
    <w:pPr>
      <w:ind w:left="420"/>
    </w:pPr>
    <w:rPr>
      <w:color w:val="595959"/>
    </w:rPr>
  </w:style>
  <w:style w:type="paragraph" w:styleId="aa">
    <w:name w:val="Note Heading"/>
    <w:basedOn w:val="a3"/>
    <w:next w:val="a3"/>
    <w:link w:val="ab"/>
    <w:rsid w:val="002F7D58"/>
    <w:pPr>
      <w:jc w:val="center"/>
    </w:pPr>
    <w:rPr>
      <w:rFonts w:ascii="Arial" w:eastAsia="宋体" w:hAnsi="Arial"/>
      <w:lang w:val="x-none" w:eastAsia="x-none"/>
    </w:rPr>
  </w:style>
  <w:style w:type="paragraph" w:styleId="40">
    <w:name w:val="List Bullet 4"/>
    <w:basedOn w:val="a3"/>
    <w:autoRedefine/>
    <w:qFormat/>
    <w:rsid w:val="002F7D58"/>
    <w:pPr>
      <w:numPr>
        <w:numId w:val="4"/>
      </w:numPr>
    </w:pPr>
    <w:rPr>
      <w:color w:val="595959"/>
    </w:rPr>
  </w:style>
  <w:style w:type="paragraph" w:styleId="81">
    <w:name w:val="index 8"/>
    <w:basedOn w:val="a3"/>
    <w:next w:val="a3"/>
    <w:autoRedefine/>
    <w:rsid w:val="002F7D58"/>
    <w:pPr>
      <w:ind w:left="1680" w:hanging="210"/>
    </w:pPr>
    <w:rPr>
      <w:color w:val="595959"/>
      <w:sz w:val="20"/>
      <w:szCs w:val="20"/>
    </w:rPr>
  </w:style>
  <w:style w:type="paragraph" w:styleId="ac">
    <w:name w:val="E-mail Signature"/>
    <w:basedOn w:val="a3"/>
    <w:link w:val="ad"/>
    <w:qFormat/>
    <w:rsid w:val="002F7D58"/>
    <w:rPr>
      <w:rFonts w:ascii="Arial" w:eastAsia="宋体" w:hAnsi="Arial"/>
      <w:lang w:val="x-none" w:eastAsia="x-none"/>
    </w:rPr>
  </w:style>
  <w:style w:type="paragraph" w:styleId="ae">
    <w:name w:val="List Number"/>
    <w:basedOn w:val="a3"/>
    <w:rsid w:val="002F7D58"/>
    <w:pPr>
      <w:tabs>
        <w:tab w:val="num" w:pos="360"/>
      </w:tabs>
      <w:ind w:left="360" w:hanging="360"/>
    </w:pPr>
    <w:rPr>
      <w:color w:val="595959"/>
    </w:rPr>
  </w:style>
  <w:style w:type="paragraph" w:styleId="af">
    <w:name w:val="Normal Indent"/>
    <w:basedOn w:val="a3"/>
    <w:qFormat/>
    <w:rsid w:val="002F7D58"/>
    <w:pPr>
      <w:ind w:firstLine="420"/>
    </w:pPr>
    <w:rPr>
      <w:rFonts w:ascii="宋体"/>
      <w:color w:val="595959"/>
      <w:szCs w:val="20"/>
    </w:rPr>
  </w:style>
  <w:style w:type="paragraph" w:styleId="af0">
    <w:name w:val="caption"/>
    <w:basedOn w:val="a3"/>
    <w:next w:val="a3"/>
    <w:qFormat/>
    <w:rsid w:val="002F7D58"/>
    <w:rPr>
      <w:rFonts w:ascii="Calibri Light" w:eastAsia="黑体" w:hAnsi="Calibri Light" w:cs="Times New Roman"/>
      <w:color w:val="595959"/>
      <w:sz w:val="20"/>
      <w:szCs w:val="20"/>
    </w:rPr>
  </w:style>
  <w:style w:type="paragraph" w:styleId="53">
    <w:name w:val="index 5"/>
    <w:basedOn w:val="a3"/>
    <w:next w:val="a3"/>
    <w:autoRedefine/>
    <w:qFormat/>
    <w:rsid w:val="002F7D58"/>
    <w:pPr>
      <w:ind w:left="1050" w:hanging="210"/>
    </w:pPr>
    <w:rPr>
      <w:color w:val="595959"/>
      <w:sz w:val="20"/>
      <w:szCs w:val="20"/>
    </w:rPr>
  </w:style>
  <w:style w:type="paragraph" w:styleId="a">
    <w:name w:val="List Bullet"/>
    <w:basedOn w:val="a3"/>
    <w:link w:val="af1"/>
    <w:autoRedefine/>
    <w:rsid w:val="002F7D58"/>
    <w:pPr>
      <w:numPr>
        <w:numId w:val="5"/>
      </w:numPr>
    </w:pPr>
    <w:rPr>
      <w:color w:val="595959"/>
    </w:rPr>
  </w:style>
  <w:style w:type="paragraph" w:styleId="af2">
    <w:name w:val="envelope address"/>
    <w:basedOn w:val="a3"/>
    <w:rsid w:val="002F7D58"/>
    <w:pPr>
      <w:framePr w:w="7920" w:h="1980" w:hRule="exact" w:hSpace="180" w:wrap="auto" w:hAnchor="page" w:xAlign="center" w:yAlign="bottom"/>
      <w:ind w:leftChars="1400" w:left="100"/>
    </w:pPr>
    <w:rPr>
      <w:color w:val="595959"/>
    </w:rPr>
  </w:style>
  <w:style w:type="paragraph" w:styleId="af3">
    <w:name w:val="Document Map"/>
    <w:basedOn w:val="a3"/>
    <w:link w:val="af4"/>
    <w:uiPriority w:val="99"/>
    <w:rsid w:val="002F7D58"/>
    <w:pPr>
      <w:shd w:val="clear" w:color="auto" w:fill="000080"/>
    </w:pPr>
    <w:rPr>
      <w:rFonts w:ascii="Arial" w:eastAsia="宋体" w:hAnsi="Arial"/>
      <w:lang w:val="x-none" w:eastAsia="x-none"/>
    </w:rPr>
  </w:style>
  <w:style w:type="paragraph" w:styleId="af5">
    <w:name w:val="toa heading"/>
    <w:basedOn w:val="a3"/>
    <w:next w:val="a3"/>
    <w:rsid w:val="002F7D58"/>
    <w:pPr>
      <w:spacing w:before="120"/>
    </w:pPr>
    <w:rPr>
      <w:color w:val="595959"/>
    </w:rPr>
  </w:style>
  <w:style w:type="paragraph" w:styleId="af6">
    <w:name w:val="annotation text"/>
    <w:basedOn w:val="a3"/>
    <w:link w:val="af7"/>
    <w:qFormat/>
    <w:rsid w:val="002F7D58"/>
    <w:pPr>
      <w:spacing w:before="80" w:after="80"/>
      <w:ind w:firstLineChars="200" w:firstLine="200"/>
    </w:pPr>
    <w:rPr>
      <w:rFonts w:ascii="Arial" w:eastAsia="宋体" w:hAnsi="Arial"/>
      <w:lang w:val="x-none" w:eastAsia="x-none"/>
    </w:rPr>
  </w:style>
  <w:style w:type="paragraph" w:styleId="61">
    <w:name w:val="index 6"/>
    <w:basedOn w:val="a3"/>
    <w:next w:val="a3"/>
    <w:autoRedefine/>
    <w:rsid w:val="002F7D58"/>
    <w:pPr>
      <w:ind w:left="1260" w:hanging="210"/>
    </w:pPr>
    <w:rPr>
      <w:color w:val="595959"/>
      <w:sz w:val="20"/>
      <w:szCs w:val="20"/>
    </w:rPr>
  </w:style>
  <w:style w:type="paragraph" w:styleId="af8">
    <w:name w:val="Salutation"/>
    <w:basedOn w:val="a3"/>
    <w:next w:val="a3"/>
    <w:link w:val="af9"/>
    <w:rsid w:val="002F7D58"/>
    <w:rPr>
      <w:rFonts w:ascii="Arial" w:eastAsia="宋体" w:hAnsi="Arial"/>
      <w:lang w:val="x-none" w:eastAsia="x-none"/>
    </w:rPr>
  </w:style>
  <w:style w:type="paragraph" w:styleId="35">
    <w:name w:val="Body Text 3"/>
    <w:basedOn w:val="a3"/>
    <w:link w:val="36"/>
    <w:rsid w:val="002F7D58"/>
    <w:pPr>
      <w:spacing w:after="120"/>
    </w:pPr>
    <w:rPr>
      <w:rFonts w:ascii="Arial" w:eastAsia="宋体" w:hAnsi="Arial"/>
      <w:sz w:val="16"/>
      <w:szCs w:val="16"/>
      <w:lang w:val="x-none" w:eastAsia="x-none"/>
    </w:rPr>
  </w:style>
  <w:style w:type="paragraph" w:styleId="afa">
    <w:name w:val="Closing"/>
    <w:basedOn w:val="a3"/>
    <w:link w:val="afb"/>
    <w:qFormat/>
    <w:rsid w:val="002F7D58"/>
    <w:pPr>
      <w:ind w:leftChars="2100" w:left="100"/>
    </w:pPr>
    <w:rPr>
      <w:rFonts w:ascii="Arial" w:eastAsia="宋体" w:hAnsi="Arial"/>
      <w:lang w:val="x-none" w:eastAsia="x-none"/>
    </w:rPr>
  </w:style>
  <w:style w:type="paragraph" w:styleId="30">
    <w:name w:val="List Bullet 3"/>
    <w:basedOn w:val="a3"/>
    <w:autoRedefine/>
    <w:rsid w:val="002F7D58"/>
    <w:pPr>
      <w:numPr>
        <w:numId w:val="6"/>
      </w:numPr>
    </w:pPr>
    <w:rPr>
      <w:color w:val="595959"/>
    </w:rPr>
  </w:style>
  <w:style w:type="paragraph" w:styleId="afc">
    <w:name w:val="Body Text"/>
    <w:basedOn w:val="a3"/>
    <w:link w:val="afd"/>
    <w:autoRedefine/>
    <w:rsid w:val="002F7D58"/>
    <w:pPr>
      <w:widowControl w:val="0"/>
      <w:tabs>
        <w:tab w:val="left" w:pos="3119"/>
      </w:tabs>
      <w:spacing w:before="240" w:after="240"/>
      <w:ind w:firstLineChars="200" w:firstLine="420"/>
      <w:jc w:val="both"/>
    </w:pPr>
    <w:rPr>
      <w:rFonts w:ascii="Arial" w:eastAsia="新宋体" w:hAnsi="Arial"/>
      <w:noProof/>
      <w:color w:val="262626"/>
    </w:rPr>
  </w:style>
  <w:style w:type="paragraph" w:styleId="afe">
    <w:name w:val="Body Text Indent"/>
    <w:basedOn w:val="a3"/>
    <w:link w:val="aff"/>
    <w:rsid w:val="002F7D58"/>
    <w:pPr>
      <w:spacing w:after="120"/>
      <w:ind w:leftChars="200" w:left="420"/>
    </w:pPr>
    <w:rPr>
      <w:rFonts w:ascii="Arial" w:eastAsia="宋体" w:hAnsi="Arial"/>
      <w:lang w:val="x-none" w:eastAsia="x-none"/>
    </w:rPr>
  </w:style>
  <w:style w:type="paragraph" w:styleId="3">
    <w:name w:val="List Number 3"/>
    <w:basedOn w:val="a3"/>
    <w:rsid w:val="002F7D58"/>
    <w:pPr>
      <w:numPr>
        <w:numId w:val="7"/>
      </w:numPr>
    </w:pPr>
    <w:rPr>
      <w:color w:val="595959"/>
    </w:rPr>
  </w:style>
  <w:style w:type="paragraph" w:styleId="24">
    <w:name w:val="List 2"/>
    <w:basedOn w:val="a3"/>
    <w:qFormat/>
    <w:rsid w:val="002F7D58"/>
    <w:pPr>
      <w:ind w:leftChars="200" w:left="100" w:hangingChars="200" w:hanging="200"/>
    </w:pPr>
    <w:rPr>
      <w:color w:val="595959"/>
    </w:rPr>
  </w:style>
  <w:style w:type="paragraph" w:styleId="aff0">
    <w:name w:val="List Continue"/>
    <w:basedOn w:val="a3"/>
    <w:rsid w:val="002F7D58"/>
    <w:pPr>
      <w:spacing w:after="120"/>
      <w:ind w:leftChars="200" w:left="420"/>
    </w:pPr>
    <w:rPr>
      <w:color w:val="595959"/>
    </w:rPr>
  </w:style>
  <w:style w:type="paragraph" w:styleId="aff1">
    <w:name w:val="Block Text"/>
    <w:basedOn w:val="a3"/>
    <w:qFormat/>
    <w:rsid w:val="002F7D58"/>
    <w:pPr>
      <w:spacing w:after="120"/>
      <w:ind w:leftChars="700" w:left="1440" w:rightChars="700" w:right="1440"/>
    </w:pPr>
    <w:rPr>
      <w:color w:val="595959"/>
    </w:rPr>
  </w:style>
  <w:style w:type="paragraph" w:styleId="2">
    <w:name w:val="List Bullet 2"/>
    <w:basedOn w:val="a3"/>
    <w:autoRedefine/>
    <w:qFormat/>
    <w:rsid w:val="002F7D58"/>
    <w:pPr>
      <w:numPr>
        <w:numId w:val="8"/>
      </w:numPr>
    </w:pPr>
    <w:rPr>
      <w:color w:val="595959"/>
    </w:rPr>
  </w:style>
  <w:style w:type="paragraph" w:styleId="HTML">
    <w:name w:val="HTML Address"/>
    <w:basedOn w:val="a3"/>
    <w:link w:val="HTML0"/>
    <w:qFormat/>
    <w:rsid w:val="002F7D58"/>
    <w:rPr>
      <w:rFonts w:ascii="Arial" w:eastAsia="宋体" w:hAnsi="Arial"/>
      <w:i/>
      <w:iCs/>
      <w:lang w:val="x-none" w:eastAsia="x-none"/>
    </w:rPr>
  </w:style>
  <w:style w:type="paragraph" w:styleId="44">
    <w:name w:val="index 4"/>
    <w:basedOn w:val="a3"/>
    <w:next w:val="a3"/>
    <w:autoRedefine/>
    <w:rsid w:val="002F7D58"/>
    <w:pPr>
      <w:ind w:left="1260"/>
    </w:pPr>
    <w:rPr>
      <w:color w:val="595959"/>
    </w:rPr>
  </w:style>
  <w:style w:type="paragraph" w:styleId="TOC5">
    <w:name w:val="toc 5"/>
    <w:basedOn w:val="a3"/>
    <w:next w:val="a3"/>
    <w:autoRedefine/>
    <w:uiPriority w:val="39"/>
    <w:qFormat/>
    <w:rsid w:val="002F7D58"/>
    <w:pPr>
      <w:ind w:left="1680"/>
    </w:pPr>
    <w:rPr>
      <w:color w:val="595959"/>
      <w:sz w:val="24"/>
    </w:rPr>
  </w:style>
  <w:style w:type="paragraph" w:styleId="TOC3">
    <w:name w:val="toc 3"/>
    <w:basedOn w:val="a3"/>
    <w:next w:val="a3"/>
    <w:autoRedefine/>
    <w:uiPriority w:val="39"/>
    <w:qFormat/>
    <w:rsid w:val="002F7D58"/>
    <w:pPr>
      <w:topLinePunct w:val="0"/>
      <w:adjustRightInd/>
      <w:snapToGrid/>
      <w:spacing w:before="0" w:after="0"/>
      <w:ind w:leftChars="450" w:left="450"/>
    </w:pPr>
    <w:rPr>
      <w:rFonts w:ascii="Arial" w:eastAsia="新宋体" w:hAnsi="Arial"/>
      <w:sz w:val="20"/>
      <w:szCs w:val="20"/>
    </w:rPr>
  </w:style>
  <w:style w:type="paragraph" w:styleId="aff2">
    <w:name w:val="Plain Text"/>
    <w:basedOn w:val="a3"/>
    <w:link w:val="aff3"/>
    <w:uiPriority w:val="99"/>
    <w:qFormat/>
    <w:rsid w:val="002F7D58"/>
    <w:rPr>
      <w:rFonts w:ascii="宋体" w:eastAsia="宋体" w:hAnsi="Courier New"/>
      <w:lang w:val="x-none" w:eastAsia="x-none"/>
    </w:rPr>
  </w:style>
  <w:style w:type="paragraph" w:styleId="50">
    <w:name w:val="List Bullet 5"/>
    <w:basedOn w:val="a3"/>
    <w:autoRedefine/>
    <w:qFormat/>
    <w:rsid w:val="002F7D58"/>
    <w:pPr>
      <w:numPr>
        <w:numId w:val="9"/>
      </w:numPr>
    </w:pPr>
    <w:rPr>
      <w:color w:val="595959"/>
    </w:rPr>
  </w:style>
  <w:style w:type="paragraph" w:styleId="4">
    <w:name w:val="List Number 4"/>
    <w:basedOn w:val="a3"/>
    <w:qFormat/>
    <w:rsid w:val="002F7D58"/>
    <w:pPr>
      <w:numPr>
        <w:numId w:val="10"/>
      </w:numPr>
    </w:pPr>
    <w:rPr>
      <w:color w:val="595959"/>
    </w:rPr>
  </w:style>
  <w:style w:type="paragraph" w:styleId="TOC8">
    <w:name w:val="toc 8"/>
    <w:basedOn w:val="a3"/>
    <w:next w:val="a3"/>
    <w:autoRedefine/>
    <w:uiPriority w:val="39"/>
    <w:rsid w:val="002F7D58"/>
    <w:pPr>
      <w:ind w:left="2940"/>
    </w:pPr>
    <w:rPr>
      <w:color w:val="595959"/>
      <w:sz w:val="24"/>
    </w:rPr>
  </w:style>
  <w:style w:type="paragraph" w:styleId="37">
    <w:name w:val="index 3"/>
    <w:basedOn w:val="a3"/>
    <w:next w:val="a3"/>
    <w:autoRedefine/>
    <w:qFormat/>
    <w:rsid w:val="002F7D58"/>
    <w:pPr>
      <w:ind w:leftChars="400" w:left="400"/>
    </w:pPr>
    <w:rPr>
      <w:color w:val="595959"/>
      <w:sz w:val="24"/>
    </w:rPr>
  </w:style>
  <w:style w:type="paragraph" w:styleId="aff4">
    <w:name w:val="Date"/>
    <w:basedOn w:val="a3"/>
    <w:next w:val="a3"/>
    <w:link w:val="aff5"/>
    <w:rsid w:val="002F7D58"/>
    <w:pPr>
      <w:ind w:leftChars="2500" w:left="100"/>
    </w:pPr>
    <w:rPr>
      <w:rFonts w:ascii="Arial" w:eastAsia="宋体" w:hAnsi="Arial"/>
      <w:lang w:val="x-none" w:eastAsia="x-none"/>
    </w:rPr>
  </w:style>
  <w:style w:type="paragraph" w:styleId="25">
    <w:name w:val="Body Text Indent 2"/>
    <w:basedOn w:val="a3"/>
    <w:link w:val="26"/>
    <w:qFormat/>
    <w:rsid w:val="002F7D58"/>
    <w:pPr>
      <w:spacing w:after="120" w:line="480" w:lineRule="auto"/>
      <w:ind w:leftChars="200" w:left="420"/>
    </w:pPr>
    <w:rPr>
      <w:rFonts w:ascii="Arial" w:eastAsia="宋体" w:hAnsi="Arial"/>
      <w:lang w:val="x-none" w:eastAsia="x-none"/>
    </w:rPr>
  </w:style>
  <w:style w:type="paragraph" w:styleId="aff6">
    <w:name w:val="endnote text"/>
    <w:basedOn w:val="a3"/>
    <w:link w:val="aff7"/>
    <w:rsid w:val="002F7D58"/>
    <w:rPr>
      <w:rFonts w:ascii="Arial" w:eastAsia="宋体" w:hAnsi="Arial"/>
      <w:lang w:val="x-none" w:eastAsia="x-none"/>
    </w:rPr>
  </w:style>
  <w:style w:type="paragraph" w:styleId="54">
    <w:name w:val="List Continue 5"/>
    <w:basedOn w:val="a3"/>
    <w:qFormat/>
    <w:rsid w:val="002F7D58"/>
    <w:pPr>
      <w:spacing w:after="120"/>
      <w:ind w:leftChars="1000" w:left="2100"/>
    </w:pPr>
    <w:rPr>
      <w:color w:val="595959"/>
    </w:rPr>
  </w:style>
  <w:style w:type="paragraph" w:styleId="aff8">
    <w:name w:val="Balloon Text"/>
    <w:basedOn w:val="a3"/>
    <w:link w:val="aff9"/>
    <w:qFormat/>
    <w:rsid w:val="002F7D58"/>
    <w:rPr>
      <w:rFonts w:ascii="Arial" w:eastAsia="宋体" w:hAnsi="Arial"/>
      <w:sz w:val="18"/>
      <w:szCs w:val="18"/>
      <w:lang w:val="x-none" w:eastAsia="x-none"/>
    </w:rPr>
  </w:style>
  <w:style w:type="paragraph" w:styleId="affa">
    <w:name w:val="footer"/>
    <w:basedOn w:val="HeadingLeft"/>
    <w:link w:val="affb"/>
    <w:autoRedefine/>
    <w:qFormat/>
    <w:rsid w:val="002F7D58"/>
    <w:pPr>
      <w:tabs>
        <w:tab w:val="left" w:pos="8647"/>
      </w:tabs>
      <w:topLinePunct w:val="0"/>
      <w:adjustRightInd/>
      <w:snapToGrid/>
      <w:spacing w:line="20" w:lineRule="atLeast"/>
      <w:jc w:val="center"/>
    </w:pPr>
    <w:rPr>
      <w:rFonts w:ascii="Arial" w:eastAsia="Microsoft YaHei UI" w:hAnsi="Arial" w:cs="Times New Roman"/>
      <w:bCs/>
      <w:color w:val="262626"/>
      <w:kern w:val="0"/>
      <w:sz w:val="21"/>
      <w:szCs w:val="2"/>
      <w:lang w:val="x-none" w:eastAsia="x-none"/>
    </w:rPr>
  </w:style>
  <w:style w:type="paragraph" w:customStyle="1" w:styleId="HeadingLeft">
    <w:name w:val="Heading Left"/>
    <w:basedOn w:val="a3"/>
    <w:rsid w:val="002F7D58"/>
    <w:pPr>
      <w:spacing w:before="0" w:after="0"/>
    </w:pPr>
    <w:rPr>
      <w:color w:val="595959"/>
      <w:sz w:val="20"/>
      <w:szCs w:val="20"/>
    </w:rPr>
  </w:style>
  <w:style w:type="paragraph" w:styleId="affc">
    <w:name w:val="envelope return"/>
    <w:basedOn w:val="a3"/>
    <w:rsid w:val="002F7D58"/>
    <w:rPr>
      <w:color w:val="595959"/>
    </w:rPr>
  </w:style>
  <w:style w:type="paragraph" w:styleId="affd">
    <w:name w:val="header"/>
    <w:basedOn w:val="a3"/>
    <w:link w:val="affe"/>
    <w:autoRedefine/>
    <w:qFormat/>
    <w:rsid w:val="002F7D58"/>
    <w:pPr>
      <w:tabs>
        <w:tab w:val="left" w:pos="6663"/>
      </w:tabs>
      <w:topLinePunct w:val="0"/>
      <w:snapToGrid/>
      <w:spacing w:before="0" w:after="0" w:line="240" w:lineRule="auto"/>
      <w:jc w:val="both"/>
    </w:pPr>
    <w:rPr>
      <w:rFonts w:ascii="Arial" w:eastAsia="Microsoft YaHei UI" w:hAnsi="Arial" w:cs="Times New Roman"/>
      <w:color w:val="262626"/>
      <w:kern w:val="0"/>
      <w:szCs w:val="2"/>
      <w:lang w:val="x-none" w:eastAsia="x-none"/>
    </w:rPr>
  </w:style>
  <w:style w:type="paragraph" w:styleId="afff">
    <w:name w:val="Signature"/>
    <w:basedOn w:val="a3"/>
    <w:link w:val="afff0"/>
    <w:qFormat/>
    <w:rsid w:val="002F7D58"/>
    <w:pPr>
      <w:ind w:leftChars="2100" w:left="100"/>
    </w:pPr>
    <w:rPr>
      <w:rFonts w:ascii="Arial" w:eastAsia="宋体" w:hAnsi="Arial"/>
      <w:lang w:val="x-none" w:eastAsia="x-none"/>
    </w:rPr>
  </w:style>
  <w:style w:type="paragraph" w:styleId="TOC1">
    <w:name w:val="toc 1"/>
    <w:basedOn w:val="a3"/>
    <w:next w:val="a3"/>
    <w:link w:val="TOC10"/>
    <w:autoRedefine/>
    <w:uiPriority w:val="39"/>
    <w:qFormat/>
    <w:rsid w:val="002F7D58"/>
    <w:pPr>
      <w:tabs>
        <w:tab w:val="right" w:leader="dot" w:pos="9407"/>
      </w:tabs>
      <w:topLinePunct w:val="0"/>
      <w:adjustRightInd/>
      <w:snapToGrid/>
      <w:spacing w:before="0" w:after="0"/>
      <w:jc w:val="both"/>
    </w:pPr>
    <w:rPr>
      <w:rFonts w:ascii="Arial" w:eastAsia="黑体" w:hAnsi="Arial" w:cs="Book Antiqua"/>
      <w:noProof/>
      <w:sz w:val="28"/>
      <w:szCs w:val="24"/>
      <w:lang w:eastAsia="en-US"/>
    </w:rPr>
  </w:style>
  <w:style w:type="paragraph" w:styleId="45">
    <w:name w:val="List Continue 4"/>
    <w:basedOn w:val="a3"/>
    <w:qFormat/>
    <w:rsid w:val="002F7D58"/>
    <w:pPr>
      <w:spacing w:after="120"/>
      <w:ind w:leftChars="800" w:left="1680"/>
    </w:pPr>
    <w:rPr>
      <w:color w:val="595959"/>
    </w:rPr>
  </w:style>
  <w:style w:type="paragraph" w:styleId="TOC4">
    <w:name w:val="toc 4"/>
    <w:basedOn w:val="a3"/>
    <w:next w:val="a3"/>
    <w:autoRedefine/>
    <w:uiPriority w:val="39"/>
    <w:qFormat/>
    <w:rsid w:val="002F7D58"/>
    <w:pPr>
      <w:tabs>
        <w:tab w:val="center" w:pos="10080"/>
      </w:tabs>
      <w:kinsoku w:val="0"/>
      <w:overflowPunct w:val="0"/>
      <w:autoSpaceDE w:val="0"/>
      <w:autoSpaceDN w:val="0"/>
      <w:ind w:left="2540"/>
      <w:jc w:val="right"/>
    </w:pPr>
    <w:rPr>
      <w:color w:val="595959"/>
      <w:sz w:val="20"/>
      <w:szCs w:val="20"/>
    </w:rPr>
  </w:style>
  <w:style w:type="paragraph" w:styleId="afff1">
    <w:name w:val="index heading"/>
    <w:basedOn w:val="a3"/>
    <w:next w:val="11"/>
    <w:qFormat/>
    <w:rsid w:val="002F7D58"/>
    <w:rPr>
      <w:b/>
      <w:bCs/>
      <w:color w:val="595959"/>
    </w:rPr>
  </w:style>
  <w:style w:type="paragraph" w:styleId="11">
    <w:name w:val="index 1"/>
    <w:basedOn w:val="a3"/>
    <w:next w:val="a3"/>
    <w:autoRedefine/>
    <w:rsid w:val="002F7D58"/>
    <w:rPr>
      <w:color w:val="595959"/>
      <w:sz w:val="24"/>
    </w:rPr>
  </w:style>
  <w:style w:type="paragraph" w:styleId="afff2">
    <w:name w:val="Subtitle"/>
    <w:basedOn w:val="a3"/>
    <w:link w:val="afff3"/>
    <w:qFormat/>
    <w:rsid w:val="002F7D58"/>
    <w:pPr>
      <w:spacing w:after="60" w:line="312" w:lineRule="atLeast"/>
      <w:jc w:val="center"/>
      <w:outlineLvl w:val="1"/>
    </w:pPr>
    <w:rPr>
      <w:rFonts w:ascii="Arial" w:eastAsia="宋体" w:hAnsi="Arial"/>
      <w:b/>
      <w:bCs/>
      <w:kern w:val="28"/>
      <w:sz w:val="32"/>
      <w:szCs w:val="32"/>
      <w:lang w:val="x-none" w:eastAsia="x-none"/>
    </w:rPr>
  </w:style>
  <w:style w:type="paragraph" w:styleId="5">
    <w:name w:val="List Number 5"/>
    <w:basedOn w:val="a3"/>
    <w:qFormat/>
    <w:rsid w:val="002F7D58"/>
    <w:pPr>
      <w:numPr>
        <w:numId w:val="11"/>
      </w:numPr>
    </w:pPr>
    <w:rPr>
      <w:color w:val="595959"/>
    </w:rPr>
  </w:style>
  <w:style w:type="paragraph" w:styleId="afff4">
    <w:name w:val="List"/>
    <w:basedOn w:val="a3"/>
    <w:qFormat/>
    <w:rsid w:val="002F7D58"/>
    <w:pPr>
      <w:ind w:left="200" w:hangingChars="200" w:hanging="200"/>
    </w:pPr>
    <w:rPr>
      <w:color w:val="595959"/>
    </w:rPr>
  </w:style>
  <w:style w:type="paragraph" w:styleId="afff5">
    <w:name w:val="footnote text"/>
    <w:basedOn w:val="a3"/>
    <w:link w:val="afff6"/>
    <w:rsid w:val="002F7D58"/>
    <w:rPr>
      <w:rFonts w:ascii="Arial" w:eastAsia="宋体" w:hAnsi="Arial"/>
      <w:sz w:val="18"/>
      <w:szCs w:val="18"/>
      <w:lang w:val="x-none" w:eastAsia="x-none"/>
    </w:rPr>
  </w:style>
  <w:style w:type="paragraph" w:styleId="TOC6">
    <w:name w:val="toc 6"/>
    <w:basedOn w:val="a3"/>
    <w:next w:val="a3"/>
    <w:autoRedefine/>
    <w:uiPriority w:val="39"/>
    <w:rsid w:val="002F7D58"/>
    <w:pPr>
      <w:ind w:left="2100"/>
    </w:pPr>
    <w:rPr>
      <w:color w:val="595959"/>
      <w:sz w:val="24"/>
    </w:rPr>
  </w:style>
  <w:style w:type="paragraph" w:styleId="55">
    <w:name w:val="List 5"/>
    <w:basedOn w:val="a3"/>
    <w:rsid w:val="002F7D58"/>
    <w:pPr>
      <w:ind w:leftChars="800" w:left="100" w:hangingChars="200" w:hanging="200"/>
    </w:pPr>
    <w:rPr>
      <w:color w:val="595959"/>
    </w:rPr>
  </w:style>
  <w:style w:type="paragraph" w:styleId="38">
    <w:name w:val="Body Text Indent 3"/>
    <w:basedOn w:val="a3"/>
    <w:link w:val="39"/>
    <w:rsid w:val="002F7D58"/>
    <w:pPr>
      <w:spacing w:after="120"/>
      <w:ind w:leftChars="200" w:left="420"/>
    </w:pPr>
    <w:rPr>
      <w:rFonts w:ascii="Arial" w:eastAsia="宋体" w:hAnsi="Arial"/>
      <w:sz w:val="16"/>
      <w:szCs w:val="16"/>
      <w:lang w:val="x-none" w:eastAsia="x-none"/>
    </w:rPr>
  </w:style>
  <w:style w:type="paragraph" w:styleId="71">
    <w:name w:val="index 7"/>
    <w:basedOn w:val="a3"/>
    <w:next w:val="a3"/>
    <w:autoRedefine/>
    <w:rsid w:val="002F7D58"/>
    <w:pPr>
      <w:ind w:left="1470" w:hanging="210"/>
    </w:pPr>
    <w:rPr>
      <w:color w:val="595959"/>
      <w:sz w:val="20"/>
      <w:szCs w:val="20"/>
    </w:rPr>
  </w:style>
  <w:style w:type="paragraph" w:styleId="91">
    <w:name w:val="index 9"/>
    <w:basedOn w:val="a3"/>
    <w:next w:val="a3"/>
    <w:autoRedefine/>
    <w:qFormat/>
    <w:rsid w:val="002F7D58"/>
    <w:pPr>
      <w:ind w:left="1890" w:hanging="210"/>
    </w:pPr>
    <w:rPr>
      <w:color w:val="595959"/>
      <w:sz w:val="20"/>
      <w:szCs w:val="20"/>
    </w:rPr>
  </w:style>
  <w:style w:type="paragraph" w:styleId="afff7">
    <w:name w:val="table of figures"/>
    <w:basedOn w:val="a3"/>
    <w:next w:val="a3"/>
    <w:autoRedefine/>
    <w:uiPriority w:val="99"/>
    <w:rsid w:val="002F7D58"/>
    <w:pPr>
      <w:spacing w:afterLines="50"/>
      <w:ind w:leftChars="300" w:left="300"/>
    </w:pPr>
    <w:rPr>
      <w:rFonts w:ascii="Arial" w:eastAsia="新宋体" w:hAnsi="Arial"/>
      <w:sz w:val="20"/>
      <w:szCs w:val="20"/>
    </w:rPr>
  </w:style>
  <w:style w:type="paragraph" w:styleId="TOC2">
    <w:name w:val="toc 2"/>
    <w:basedOn w:val="a3"/>
    <w:next w:val="a3"/>
    <w:autoRedefine/>
    <w:uiPriority w:val="39"/>
    <w:qFormat/>
    <w:rsid w:val="002F7D58"/>
    <w:pPr>
      <w:topLinePunct w:val="0"/>
      <w:adjustRightInd/>
      <w:snapToGrid/>
      <w:spacing w:before="0" w:after="0"/>
      <w:ind w:leftChars="300" w:left="300"/>
      <w:jc w:val="both"/>
    </w:pPr>
    <w:rPr>
      <w:rFonts w:ascii="Arial" w:eastAsia="新宋体" w:hAnsi="Arial"/>
      <w:sz w:val="20"/>
      <w:szCs w:val="20"/>
    </w:rPr>
  </w:style>
  <w:style w:type="paragraph" w:styleId="TOC9">
    <w:name w:val="toc 9"/>
    <w:basedOn w:val="a3"/>
    <w:next w:val="a3"/>
    <w:autoRedefine/>
    <w:uiPriority w:val="39"/>
    <w:qFormat/>
    <w:rsid w:val="002F7D58"/>
    <w:pPr>
      <w:ind w:left="3360"/>
    </w:pPr>
    <w:rPr>
      <w:color w:val="595959"/>
      <w:sz w:val="24"/>
    </w:rPr>
  </w:style>
  <w:style w:type="paragraph" w:styleId="27">
    <w:name w:val="Body Text 2"/>
    <w:basedOn w:val="a3"/>
    <w:link w:val="28"/>
    <w:rsid w:val="002F7D58"/>
    <w:pPr>
      <w:spacing w:after="120" w:line="480" w:lineRule="auto"/>
    </w:pPr>
    <w:rPr>
      <w:rFonts w:ascii="Arial" w:eastAsia="宋体" w:hAnsi="Arial"/>
      <w:lang w:val="x-none" w:eastAsia="x-none"/>
    </w:rPr>
  </w:style>
  <w:style w:type="paragraph" w:styleId="46">
    <w:name w:val="List 4"/>
    <w:basedOn w:val="a3"/>
    <w:qFormat/>
    <w:rsid w:val="002F7D58"/>
    <w:pPr>
      <w:ind w:leftChars="600" w:left="100" w:hangingChars="200" w:hanging="200"/>
    </w:pPr>
    <w:rPr>
      <w:color w:val="595959"/>
    </w:rPr>
  </w:style>
  <w:style w:type="paragraph" w:styleId="29">
    <w:name w:val="List Continue 2"/>
    <w:basedOn w:val="a3"/>
    <w:rsid w:val="002F7D58"/>
    <w:pPr>
      <w:spacing w:after="120"/>
      <w:ind w:leftChars="400" w:left="840"/>
    </w:pPr>
    <w:rPr>
      <w:color w:val="595959"/>
    </w:rPr>
  </w:style>
  <w:style w:type="paragraph" w:styleId="afff8">
    <w:name w:val="Message Header"/>
    <w:basedOn w:val="a3"/>
    <w:link w:val="afff9"/>
    <w:rsid w:val="002F7D5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eastAsia="宋体" w:hAnsi="Arial"/>
      <w:lang w:val="x-none" w:eastAsia="x-none"/>
    </w:rPr>
  </w:style>
  <w:style w:type="paragraph" w:styleId="HTML1">
    <w:name w:val="HTML Preformatted"/>
    <w:basedOn w:val="a3"/>
    <w:link w:val="HTML2"/>
    <w:rsid w:val="002F7D58"/>
    <w:rPr>
      <w:rFonts w:ascii="Courier New" w:eastAsia="宋体" w:hAnsi="Courier New"/>
      <w:sz w:val="20"/>
      <w:szCs w:val="20"/>
      <w:lang w:val="x-none" w:eastAsia="x-none"/>
    </w:rPr>
  </w:style>
  <w:style w:type="paragraph" w:styleId="afffa">
    <w:name w:val="Normal (Web)"/>
    <w:basedOn w:val="a3"/>
    <w:uiPriority w:val="99"/>
    <w:rsid w:val="002F7D58"/>
    <w:rPr>
      <w:color w:val="595959"/>
    </w:rPr>
  </w:style>
  <w:style w:type="paragraph" w:styleId="3a">
    <w:name w:val="List Continue 3"/>
    <w:basedOn w:val="a3"/>
    <w:rsid w:val="002F7D58"/>
    <w:pPr>
      <w:spacing w:after="120"/>
      <w:ind w:leftChars="600" w:left="1260"/>
    </w:pPr>
    <w:rPr>
      <w:color w:val="595959"/>
    </w:rPr>
  </w:style>
  <w:style w:type="paragraph" w:styleId="2a">
    <w:name w:val="index 2"/>
    <w:basedOn w:val="a3"/>
    <w:next w:val="a3"/>
    <w:autoRedefine/>
    <w:qFormat/>
    <w:rsid w:val="002F7D58"/>
    <w:pPr>
      <w:ind w:leftChars="200" w:left="200"/>
    </w:pPr>
    <w:rPr>
      <w:color w:val="595959"/>
      <w:sz w:val="24"/>
    </w:rPr>
  </w:style>
  <w:style w:type="paragraph" w:styleId="afffb">
    <w:name w:val="Title"/>
    <w:basedOn w:val="a3"/>
    <w:link w:val="afffc"/>
    <w:qFormat/>
    <w:rsid w:val="002F7D58"/>
    <w:pPr>
      <w:spacing w:after="60"/>
      <w:jc w:val="center"/>
      <w:outlineLvl w:val="0"/>
    </w:pPr>
    <w:rPr>
      <w:rFonts w:ascii="Arial" w:eastAsia="宋体" w:hAnsi="Arial"/>
      <w:b/>
      <w:bCs/>
      <w:sz w:val="32"/>
      <w:szCs w:val="32"/>
    </w:rPr>
  </w:style>
  <w:style w:type="paragraph" w:styleId="afffd">
    <w:name w:val="annotation subject"/>
    <w:basedOn w:val="af6"/>
    <w:next w:val="af6"/>
    <w:link w:val="afffe"/>
    <w:qFormat/>
    <w:rsid w:val="002F7D58"/>
    <w:rPr>
      <w:b/>
      <w:bCs/>
    </w:rPr>
  </w:style>
  <w:style w:type="paragraph" w:styleId="affff">
    <w:name w:val="Body Text First Indent"/>
    <w:aliases w:val="标题6"/>
    <w:basedOn w:val="afc"/>
    <w:link w:val="affff0"/>
    <w:rsid w:val="002F7D58"/>
    <w:pPr>
      <w:ind w:firstLineChars="100" w:firstLine="100"/>
    </w:pPr>
    <w:rPr>
      <w:rFonts w:eastAsia="宋体" w:cs="Times New Roman"/>
      <w:noProof w:val="0"/>
      <w:color w:val="auto"/>
      <w:lang w:val="x-none" w:eastAsia="x-none"/>
    </w:rPr>
  </w:style>
  <w:style w:type="paragraph" w:styleId="2b">
    <w:name w:val="Body Text First Indent 2"/>
    <w:basedOn w:val="afe"/>
    <w:link w:val="2c"/>
    <w:qFormat/>
    <w:rsid w:val="002F7D58"/>
    <w:pPr>
      <w:ind w:firstLineChars="200" w:firstLine="420"/>
    </w:pPr>
    <w:rPr>
      <w:rFonts w:ascii="Times New Roman" w:hAnsi="Times New Roman"/>
      <w:kern w:val="0"/>
      <w:sz w:val="20"/>
      <w:szCs w:val="20"/>
      <w:lang w:val="en-US" w:eastAsia="zh-CN"/>
    </w:rPr>
  </w:style>
  <w:style w:type="table" w:styleId="affff1">
    <w:name w:val="Table Grid"/>
    <w:basedOn w:val="a5"/>
    <w:qFormat/>
    <w:rsid w:val="002F7D58"/>
    <w:rPr>
      <w:rFonts w:ascii="Calibri" w:hAnsi="Calibri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f2">
    <w:name w:val="Table Theme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5"/>
    <w:rsid w:val="002F7D5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orful 2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orful 3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f3">
    <w:name w:val="Table Elegant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3">
    <w:name w:val="Table Classic 1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5"/>
    <w:rsid w:val="002F7D5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Simple 1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Simple 2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5">
    <w:name w:val="Table Subtle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ubtle 2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3D effects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3D effects 2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3D effects 3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List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ff4">
    <w:name w:val="Table Contemporary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18">
    <w:name w:val="Table Columns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olumns 2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5"/>
    <w:rsid w:val="002F7D5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4">
    <w:name w:val="Table Grid 2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Web 1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5"/>
    <w:rsid w:val="002F7D5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5"/>
    <w:qFormat/>
    <w:rsid w:val="002F7D5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5">
    <w:name w:val="Table Professional"/>
    <w:basedOn w:val="a5"/>
    <w:uiPriority w:val="99"/>
    <w:unhideWhenUsed/>
    <w:rsid w:val="002F7D58"/>
    <w:pPr>
      <w:widowControl w:val="0"/>
      <w:jc w:val="both"/>
    </w:pPr>
    <w:rPr>
      <w:kern w:val="2"/>
      <w:sz w:val="21"/>
      <w:szCs w:val="21"/>
    </w:rPr>
    <w:tblPr>
      <w:tblBorders>
        <w:top w:val="single" w:sz="2" w:space="0" w:color="7F7F7F" w:themeColor="text1" w:themeTint="80"/>
        <w:left w:val="single" w:sz="2" w:space="0" w:color="7F7F7F" w:themeColor="text1" w:themeTint="80"/>
        <w:bottom w:val="single" w:sz="2" w:space="0" w:color="7F7F7F" w:themeColor="text1" w:themeTint="80"/>
        <w:right w:val="single" w:sz="2" w:space="0" w:color="7F7F7F" w:themeColor="text1" w:themeTint="80"/>
        <w:insideH w:val="single" w:sz="2" w:space="0" w:color="7F7F7F" w:themeColor="text1" w:themeTint="80"/>
        <w:insideV w:val="single" w:sz="2" w:space="0" w:color="7F7F7F" w:themeColor="text1" w:themeTint="8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clear" w:color="auto" w:fill="A8D08D"/>
      </w:tcPr>
    </w:tblStylePr>
  </w:style>
  <w:style w:type="character" w:styleId="affff6">
    <w:name w:val="Strong"/>
    <w:qFormat/>
    <w:rsid w:val="002F7D58"/>
    <w:rPr>
      <w:b/>
      <w:bCs/>
    </w:rPr>
  </w:style>
  <w:style w:type="character" w:styleId="affff7">
    <w:name w:val="endnote reference"/>
    <w:rsid w:val="002F7D58"/>
    <w:rPr>
      <w:vertAlign w:val="superscript"/>
    </w:rPr>
  </w:style>
  <w:style w:type="character" w:styleId="affff8">
    <w:name w:val="page number"/>
    <w:qFormat/>
    <w:rsid w:val="002F7D58"/>
  </w:style>
  <w:style w:type="character" w:styleId="affff9">
    <w:name w:val="FollowedHyperlink"/>
    <w:qFormat/>
    <w:rsid w:val="002F7D58"/>
    <w:rPr>
      <w:color w:val="954F72"/>
      <w:u w:val="single"/>
    </w:rPr>
  </w:style>
  <w:style w:type="character" w:styleId="affffa">
    <w:name w:val="Emphasis"/>
    <w:qFormat/>
    <w:rsid w:val="002F7D58"/>
    <w:rPr>
      <w:i/>
      <w:iCs/>
    </w:rPr>
  </w:style>
  <w:style w:type="character" w:styleId="affffb">
    <w:name w:val="line number"/>
    <w:qFormat/>
    <w:rsid w:val="002F7D58"/>
  </w:style>
  <w:style w:type="character" w:styleId="HTML3">
    <w:name w:val="HTML Definition"/>
    <w:qFormat/>
    <w:rsid w:val="002F7D58"/>
    <w:rPr>
      <w:i/>
      <w:iCs/>
    </w:rPr>
  </w:style>
  <w:style w:type="character" w:styleId="HTML4">
    <w:name w:val="HTML Typewriter"/>
    <w:qFormat/>
    <w:rsid w:val="002F7D58"/>
    <w:rPr>
      <w:rFonts w:ascii="Courier New" w:hAnsi="Courier New" w:cs="Courier New"/>
      <w:sz w:val="20"/>
      <w:szCs w:val="20"/>
    </w:rPr>
  </w:style>
  <w:style w:type="character" w:styleId="HTML5">
    <w:name w:val="HTML Acronym"/>
    <w:rsid w:val="002F7D58"/>
  </w:style>
  <w:style w:type="character" w:styleId="HTML6">
    <w:name w:val="HTML Variable"/>
    <w:qFormat/>
    <w:rsid w:val="002F7D58"/>
    <w:rPr>
      <w:i/>
      <w:iCs/>
    </w:rPr>
  </w:style>
  <w:style w:type="character" w:styleId="affffc">
    <w:name w:val="Hyperlink"/>
    <w:uiPriority w:val="99"/>
    <w:rsid w:val="002F7D58"/>
    <w:rPr>
      <w:color w:val="0000FF"/>
      <w:u w:val="none"/>
    </w:rPr>
  </w:style>
  <w:style w:type="character" w:styleId="HTML7">
    <w:name w:val="HTML Code"/>
    <w:qFormat/>
    <w:rsid w:val="002F7D58"/>
    <w:rPr>
      <w:rFonts w:ascii="Courier New" w:hAnsi="Courier New" w:cs="Courier New"/>
      <w:sz w:val="20"/>
      <w:szCs w:val="20"/>
    </w:rPr>
  </w:style>
  <w:style w:type="character" w:styleId="affffd">
    <w:name w:val="annotation reference"/>
    <w:rsid w:val="002F7D58"/>
    <w:rPr>
      <w:sz w:val="21"/>
      <w:szCs w:val="21"/>
    </w:rPr>
  </w:style>
  <w:style w:type="character" w:styleId="HTML8">
    <w:name w:val="HTML Cite"/>
    <w:qFormat/>
    <w:rsid w:val="002F7D58"/>
    <w:rPr>
      <w:i/>
      <w:iCs/>
    </w:rPr>
  </w:style>
  <w:style w:type="character" w:styleId="affffe">
    <w:name w:val="footnote reference"/>
    <w:qFormat/>
    <w:rsid w:val="002F7D58"/>
    <w:rPr>
      <w:vertAlign w:val="superscript"/>
    </w:rPr>
  </w:style>
  <w:style w:type="character" w:styleId="HTML9">
    <w:name w:val="HTML Keyboard"/>
    <w:qFormat/>
    <w:rsid w:val="002F7D58"/>
    <w:rPr>
      <w:rFonts w:ascii="Courier New" w:hAnsi="Courier New" w:cs="Courier New"/>
      <w:sz w:val="20"/>
      <w:szCs w:val="20"/>
    </w:rPr>
  </w:style>
  <w:style w:type="character" w:styleId="HTMLa">
    <w:name w:val="HTML Sample"/>
    <w:qFormat/>
    <w:rsid w:val="002F7D58"/>
    <w:rPr>
      <w:rFonts w:ascii="Courier New" w:hAnsi="Courier New" w:cs="Courier New"/>
    </w:rPr>
  </w:style>
  <w:style w:type="character" w:customStyle="1" w:styleId="HTMLChar">
    <w:name w:val="HTML 预设格式 Char"/>
    <w:rPr>
      <w:rFonts w:ascii="Courier New" w:hAnsi="Courier New" w:cs="Arial"/>
      <w:kern w:val="2"/>
      <w:lang w:val="zh-CN" w:eastAsia="zh-CN"/>
    </w:rPr>
  </w:style>
  <w:style w:type="character" w:customStyle="1" w:styleId="Char">
    <w:name w:val="副标题 Char"/>
    <w:rPr>
      <w:rFonts w:ascii="Arial" w:hAnsi="Arial" w:cs="Arial"/>
      <w:b/>
      <w:bCs/>
      <w:kern w:val="28"/>
      <w:sz w:val="32"/>
      <w:szCs w:val="32"/>
      <w:lang w:val="zh-CN" w:eastAsia="zh-CN"/>
    </w:rPr>
  </w:style>
  <w:style w:type="character" w:customStyle="1" w:styleId="HTML10">
    <w:name w:val="HTML 变量1"/>
    <w:rsid w:val="002F7D58"/>
    <w:rPr>
      <w:i/>
      <w:iCs/>
    </w:rPr>
  </w:style>
  <w:style w:type="character" w:customStyle="1" w:styleId="8Char">
    <w:name w:val="标题 8 Char"/>
    <w:rPr>
      <w:rFonts w:ascii="Arial" w:eastAsia="黑体" w:hAnsi="Arial"/>
      <w:bCs/>
      <w:kern w:val="2"/>
      <w:sz w:val="36"/>
      <w:szCs w:val="36"/>
      <w:lang w:eastAsia="en-US"/>
    </w:rPr>
  </w:style>
  <w:style w:type="character" w:customStyle="1" w:styleId="HTMLChar0">
    <w:name w:val="HTML 地址 Char"/>
    <w:rPr>
      <w:rFonts w:ascii="Arial" w:hAnsi="Arial" w:cs="Arial"/>
      <w:i/>
      <w:iCs/>
      <w:kern w:val="2"/>
      <w:sz w:val="21"/>
      <w:szCs w:val="21"/>
      <w:lang w:val="zh-CN" w:eastAsia="zh-CN"/>
    </w:rPr>
  </w:style>
  <w:style w:type="character" w:customStyle="1" w:styleId="Char0">
    <w:name w:val="结束语 Char"/>
    <w:rPr>
      <w:rFonts w:ascii="Arial" w:hAnsi="Arial" w:cs="Arial"/>
      <w:kern w:val="2"/>
      <w:sz w:val="21"/>
      <w:szCs w:val="21"/>
      <w:lang w:val="zh-CN" w:eastAsia="zh-CN"/>
    </w:rPr>
  </w:style>
  <w:style w:type="table" w:customStyle="1" w:styleId="210">
    <w:name w:val="无格式表格 21"/>
    <w:basedOn w:val="a5"/>
    <w:uiPriority w:val="42"/>
    <w:qFormat/>
    <w:tblPr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1b">
    <w:name w:val="页码1"/>
    <w:rsid w:val="002F7D58"/>
  </w:style>
  <w:style w:type="character" w:customStyle="1" w:styleId="Char1">
    <w:name w:val="正文文本 Char"/>
    <w:qFormat/>
    <w:rPr>
      <w:rFonts w:ascii="Arial" w:eastAsia="新宋体" w:hAnsi="Arial" w:cs="Arial"/>
      <w:color w:val="262626"/>
      <w:kern w:val="2"/>
      <w:sz w:val="21"/>
      <w:szCs w:val="21"/>
    </w:rPr>
  </w:style>
  <w:style w:type="character" w:customStyle="1" w:styleId="HTML11">
    <w:name w:val="HTML 键盘1"/>
    <w:rsid w:val="002F7D58"/>
    <w:rPr>
      <w:rFonts w:ascii="Courier New" w:hAnsi="Courier New" w:cs="Courier New"/>
      <w:sz w:val="20"/>
      <w:szCs w:val="20"/>
    </w:rPr>
  </w:style>
  <w:style w:type="character" w:customStyle="1" w:styleId="2Char">
    <w:name w:val="正文首行缩进 2 Char"/>
    <w:rPr>
      <w:rFonts w:cs="Arial"/>
    </w:rPr>
  </w:style>
  <w:style w:type="character" w:customStyle="1" w:styleId="TableHeadingCharChar">
    <w:name w:val="Table Heading Char Char"/>
    <w:link w:val="TableHeading"/>
    <w:qFormat/>
    <w:rsid w:val="002F7D58"/>
    <w:rPr>
      <w:rFonts w:ascii="Arial" w:eastAsia="黑体" w:hAnsi="Arial" w:cs="Book Antiqua"/>
      <w:bCs/>
      <w:snapToGrid w:val="0"/>
      <w:sz w:val="21"/>
      <w:szCs w:val="21"/>
    </w:rPr>
  </w:style>
  <w:style w:type="paragraph" w:customStyle="1" w:styleId="TableHeading">
    <w:name w:val="Table Heading"/>
    <w:basedOn w:val="a3"/>
    <w:link w:val="TableHeadingCharChar"/>
    <w:autoRedefine/>
    <w:qFormat/>
    <w:rsid w:val="002F7D58"/>
    <w:pPr>
      <w:keepNext/>
      <w:widowControl w:val="0"/>
      <w:spacing w:before="0" w:after="0"/>
    </w:pPr>
    <w:rPr>
      <w:rFonts w:ascii="Arial" w:eastAsia="黑体" w:hAnsi="Arial" w:cs="Book Antiqua"/>
      <w:bCs/>
      <w:snapToGrid w:val="0"/>
      <w:kern w:val="0"/>
    </w:rPr>
  </w:style>
  <w:style w:type="character" w:customStyle="1" w:styleId="3Char">
    <w:name w:val="正文文本 3 Char"/>
    <w:qFormat/>
    <w:rPr>
      <w:rFonts w:ascii="Arial" w:hAnsi="Arial" w:cs="Arial"/>
      <w:kern w:val="2"/>
      <w:sz w:val="16"/>
      <w:szCs w:val="16"/>
      <w:lang w:val="zh-CN" w:eastAsia="zh-CN"/>
    </w:rPr>
  </w:style>
  <w:style w:type="character" w:customStyle="1" w:styleId="Char2">
    <w:name w:val="页脚 Char"/>
    <w:rPr>
      <w:rFonts w:ascii="Arial" w:eastAsia="Microsoft YaHei UI" w:hAnsi="Arial"/>
      <w:bCs/>
      <w:color w:val="262626"/>
      <w:sz w:val="21"/>
      <w:szCs w:val="2"/>
      <w:lang w:val="zh-CN" w:eastAsia="zh-CN"/>
    </w:rPr>
  </w:style>
  <w:style w:type="character" w:customStyle="1" w:styleId="Char3">
    <w:name w:val="宏文本 Char"/>
    <w:qFormat/>
    <w:rPr>
      <w:rFonts w:ascii="Courier New" w:hAnsi="Courier New"/>
      <w:kern w:val="2"/>
      <w:sz w:val="24"/>
      <w:szCs w:val="24"/>
    </w:rPr>
  </w:style>
  <w:style w:type="character" w:customStyle="1" w:styleId="1Char">
    <w:name w:val="标题 1 Char"/>
    <w:qFormat/>
    <w:rPr>
      <w:rFonts w:ascii="Arial" w:eastAsia="黑体" w:hAnsi="Arial" w:cs="Book Antiqua"/>
      <w:bCs/>
      <w:kern w:val="2"/>
      <w:sz w:val="44"/>
      <w:szCs w:val="44"/>
    </w:rPr>
  </w:style>
  <w:style w:type="character" w:customStyle="1" w:styleId="Char4">
    <w:name w:val="文档结构图 Char"/>
    <w:uiPriority w:val="99"/>
    <w:qFormat/>
    <w:rPr>
      <w:rFonts w:ascii="Arial" w:hAnsi="Arial" w:cs="Arial"/>
      <w:kern w:val="2"/>
      <w:sz w:val="21"/>
      <w:szCs w:val="21"/>
      <w:shd w:val="clear" w:color="auto" w:fill="000080"/>
      <w:lang w:val="zh-CN" w:eastAsia="zh-CN"/>
    </w:rPr>
  </w:style>
  <w:style w:type="character" w:customStyle="1" w:styleId="Char5">
    <w:name w:val="电子邮件签名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Char6">
    <w:name w:val="称呼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7Char">
    <w:name w:val="标题 7 Char"/>
    <w:qFormat/>
    <w:rPr>
      <w:rFonts w:ascii="Arial" w:eastAsia="黑体" w:hAnsi="Arial" w:cs="Book Antiqua"/>
      <w:kern w:val="2"/>
      <w:sz w:val="44"/>
      <w:szCs w:val="44"/>
    </w:rPr>
  </w:style>
  <w:style w:type="character" w:customStyle="1" w:styleId="Char7">
    <w:name w:val="纯文本 Char"/>
    <w:rPr>
      <w:rFonts w:ascii="宋体" w:hAnsi="Courier New" w:cs="Arial"/>
      <w:kern w:val="2"/>
      <w:sz w:val="21"/>
      <w:szCs w:val="21"/>
      <w:lang w:val="zh-CN" w:eastAsia="zh-CN"/>
    </w:rPr>
  </w:style>
  <w:style w:type="character" w:customStyle="1" w:styleId="2Char0">
    <w:name w:val="标题 2 Char"/>
    <w:qFormat/>
    <w:rPr>
      <w:rFonts w:ascii="Arial" w:eastAsia="黑体" w:hAnsi="Arial" w:cs="Book Antiqua"/>
      <w:bCs/>
      <w:kern w:val="2"/>
      <w:sz w:val="36"/>
      <w:szCs w:val="36"/>
      <w:lang w:eastAsia="en-US"/>
    </w:rPr>
  </w:style>
  <w:style w:type="character" w:customStyle="1" w:styleId="9Char">
    <w:name w:val="标题 9 Char"/>
    <w:qFormat/>
    <w:rPr>
      <w:rFonts w:ascii="Arial" w:eastAsia="黑体" w:hAnsi="Arial"/>
      <w:kern w:val="2"/>
      <w:sz w:val="32"/>
      <w:szCs w:val="32"/>
    </w:rPr>
  </w:style>
  <w:style w:type="character" w:customStyle="1" w:styleId="apple-converted-space">
    <w:name w:val="apple-converted-space"/>
    <w:rsid w:val="002F7D58"/>
  </w:style>
  <w:style w:type="character" w:customStyle="1" w:styleId="Char8">
    <w:name w:val="信息标题 Char"/>
    <w:qFormat/>
    <w:rPr>
      <w:rFonts w:ascii="Arial" w:hAnsi="Arial" w:cs="Arial"/>
      <w:kern w:val="2"/>
      <w:sz w:val="21"/>
      <w:szCs w:val="21"/>
      <w:shd w:val="pct20" w:color="auto" w:fill="auto"/>
      <w:lang w:val="zh-CN" w:eastAsia="zh-CN"/>
    </w:rPr>
  </w:style>
  <w:style w:type="character" w:customStyle="1" w:styleId="1c">
    <w:name w:val="行号1"/>
    <w:rsid w:val="002F7D58"/>
  </w:style>
  <w:style w:type="character" w:customStyle="1" w:styleId="commandkeywords">
    <w:name w:val="command keywords"/>
    <w:rsid w:val="002F7D58"/>
    <w:rPr>
      <w:rFonts w:ascii="Arial" w:eastAsia="宋体" w:hAnsi="Arial"/>
      <w:b/>
      <w:color w:val="auto"/>
      <w:sz w:val="21"/>
      <w:szCs w:val="21"/>
    </w:rPr>
  </w:style>
  <w:style w:type="character" w:customStyle="1" w:styleId="2Char1">
    <w:name w:val="正文文本 2 Char"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2Char2">
    <w:name w:val="正文文本缩进 2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Char9">
    <w:name w:val="正文文本缩进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5Char">
    <w:name w:val="标题 5 Char"/>
    <w:qFormat/>
    <w:rPr>
      <w:rFonts w:ascii="Segoe UI Light" w:eastAsia="等线 Light" w:hAnsi="Segoe UI Light" w:cs="Arial"/>
      <w:b/>
      <w:bCs/>
      <w:kern w:val="2"/>
      <w:sz w:val="28"/>
      <w:szCs w:val="28"/>
    </w:rPr>
  </w:style>
  <w:style w:type="character" w:customStyle="1" w:styleId="4Char">
    <w:name w:val="标题 4 Char"/>
    <w:rPr>
      <w:rFonts w:ascii="Segoe UI Light" w:eastAsia="等线 Light" w:hAnsi="Segoe UI Light"/>
      <w:b/>
      <w:bCs/>
      <w:kern w:val="2"/>
      <w:sz w:val="21"/>
      <w:szCs w:val="21"/>
    </w:rPr>
  </w:style>
  <w:style w:type="character" w:customStyle="1" w:styleId="HTML12">
    <w:name w:val="HTML 样本1"/>
    <w:qFormat/>
    <w:rsid w:val="002F7D58"/>
    <w:rPr>
      <w:rFonts w:ascii="Courier New" w:hAnsi="Courier New" w:cs="Courier New"/>
    </w:rPr>
  </w:style>
  <w:style w:type="character" w:customStyle="1" w:styleId="1d">
    <w:name w:val="批注引用1"/>
    <w:rsid w:val="002F7D58"/>
    <w:rPr>
      <w:sz w:val="21"/>
      <w:szCs w:val="21"/>
    </w:rPr>
  </w:style>
  <w:style w:type="character" w:customStyle="1" w:styleId="commandparameter">
    <w:name w:val="command parameter"/>
    <w:qFormat/>
    <w:rsid w:val="002F7D58"/>
    <w:rPr>
      <w:rFonts w:ascii="Arial" w:eastAsia="宋体" w:hAnsi="Arial"/>
      <w:i/>
      <w:color w:val="auto"/>
      <w:sz w:val="21"/>
      <w:szCs w:val="21"/>
    </w:rPr>
  </w:style>
  <w:style w:type="character" w:customStyle="1" w:styleId="6Char">
    <w:name w:val="标题 6 Char"/>
    <w:qFormat/>
    <w:rPr>
      <w:rFonts w:ascii="Segoe UI Light" w:eastAsia="黑体" w:hAnsi="Segoe UI Light"/>
      <w:b/>
      <w:bCs/>
      <w:kern w:val="2"/>
      <w:sz w:val="21"/>
      <w:szCs w:val="21"/>
    </w:rPr>
  </w:style>
  <w:style w:type="character" w:customStyle="1" w:styleId="Chara">
    <w:name w:val="注释标题 Char"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HTML13">
    <w:name w:val="HTML 代码1"/>
    <w:rsid w:val="002F7D58"/>
    <w:rPr>
      <w:rFonts w:ascii="Courier New" w:hAnsi="Courier New" w:cs="Courier New"/>
      <w:sz w:val="20"/>
      <w:szCs w:val="20"/>
    </w:rPr>
  </w:style>
  <w:style w:type="character" w:customStyle="1" w:styleId="Charb">
    <w:name w:val="正文首行缩进 Char"/>
    <w:rPr>
      <w:rFonts w:ascii="Arial" w:hAnsi="Arial"/>
      <w:kern w:val="2"/>
      <w:sz w:val="21"/>
      <w:szCs w:val="21"/>
      <w:lang w:val="zh-CN" w:eastAsia="zh-CN"/>
    </w:rPr>
  </w:style>
  <w:style w:type="character" w:customStyle="1" w:styleId="Charc">
    <w:name w:val="页眉 Char"/>
    <w:qFormat/>
    <w:rPr>
      <w:rFonts w:ascii="Arial" w:eastAsia="Microsoft YaHei UI" w:hAnsi="Arial"/>
      <w:color w:val="262626"/>
      <w:sz w:val="21"/>
      <w:szCs w:val="2"/>
      <w:lang w:val="zh-CN" w:eastAsia="zh-CN"/>
    </w:rPr>
  </w:style>
  <w:style w:type="character" w:customStyle="1" w:styleId="HTML14">
    <w:name w:val="HTML 缩写1"/>
    <w:rsid w:val="002F7D58"/>
  </w:style>
  <w:style w:type="character" w:customStyle="1" w:styleId="CommentTextChar">
    <w:name w:val="Comment Text Char"/>
    <w:qFormat/>
    <w:rsid w:val="002F7D58"/>
    <w:rPr>
      <w:rFonts w:cs="Times New Roman"/>
      <w:kern w:val="2"/>
      <w:sz w:val="21"/>
    </w:rPr>
  </w:style>
  <w:style w:type="character" w:customStyle="1" w:styleId="HTML15">
    <w:name w:val="HTML 定义1"/>
    <w:rsid w:val="002F7D58"/>
    <w:rPr>
      <w:i/>
      <w:iCs/>
    </w:rPr>
  </w:style>
  <w:style w:type="character" w:customStyle="1" w:styleId="3Char0">
    <w:name w:val="正文文本缩进 3 Char"/>
    <w:rPr>
      <w:rFonts w:ascii="Arial" w:hAnsi="Arial" w:cs="Arial"/>
      <w:kern w:val="2"/>
      <w:sz w:val="16"/>
      <w:szCs w:val="16"/>
      <w:lang w:val="zh-CN" w:eastAsia="zh-CN"/>
    </w:rPr>
  </w:style>
  <w:style w:type="character" w:customStyle="1" w:styleId="Chard">
    <w:name w:val="批注文字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Chare">
    <w:name w:val="批注框文本 Char"/>
    <w:qFormat/>
    <w:rPr>
      <w:rFonts w:ascii="Arial" w:hAnsi="Arial" w:cs="Arial"/>
      <w:kern w:val="2"/>
      <w:sz w:val="18"/>
      <w:szCs w:val="18"/>
      <w:lang w:val="zh-CN" w:eastAsia="zh-CN"/>
    </w:rPr>
  </w:style>
  <w:style w:type="character" w:customStyle="1" w:styleId="Charf">
    <w:name w:val="脚注文本 Char"/>
    <w:qFormat/>
    <w:rPr>
      <w:rFonts w:ascii="Arial" w:hAnsi="Arial" w:cs="Arial"/>
      <w:kern w:val="2"/>
      <w:sz w:val="18"/>
      <w:szCs w:val="18"/>
      <w:lang w:val="zh-CN" w:eastAsia="zh-CN"/>
    </w:rPr>
  </w:style>
  <w:style w:type="character" w:customStyle="1" w:styleId="Charf0">
    <w:name w:val="尾注文本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Charf1">
    <w:name w:val="签名 Char"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Charf2">
    <w:name w:val="无间隔 Char"/>
    <w:uiPriority w:val="1"/>
    <w:rPr>
      <w:rFonts w:ascii="Calibri" w:hAnsi="Calibri"/>
      <w:sz w:val="22"/>
      <w:szCs w:val="22"/>
    </w:rPr>
  </w:style>
  <w:style w:type="paragraph" w:styleId="afffff">
    <w:name w:val="No Spacing"/>
    <w:link w:val="afffff0"/>
    <w:uiPriority w:val="1"/>
    <w:qFormat/>
    <w:rsid w:val="002F7D58"/>
    <w:pPr>
      <w:spacing w:before="80" w:after="80" w:line="300" w:lineRule="auto"/>
      <w:ind w:left="200" w:hangingChars="200" w:hanging="200"/>
    </w:pPr>
    <w:rPr>
      <w:rFonts w:ascii="Calibri" w:hAnsi="Calibri"/>
      <w:sz w:val="22"/>
      <w:szCs w:val="22"/>
    </w:rPr>
  </w:style>
  <w:style w:type="character" w:customStyle="1" w:styleId="Charf3">
    <w:name w:val="批注主题 Char"/>
    <w:qFormat/>
    <w:rPr>
      <w:rFonts w:ascii="Arial" w:hAnsi="Arial" w:cs="Arial"/>
      <w:b/>
      <w:bCs/>
      <w:kern w:val="2"/>
      <w:sz w:val="21"/>
      <w:szCs w:val="21"/>
      <w:lang w:val="zh-CN" w:eastAsia="zh-CN"/>
    </w:rPr>
  </w:style>
  <w:style w:type="character" w:customStyle="1" w:styleId="HTML16">
    <w:name w:val="HTML 打字机1"/>
    <w:qFormat/>
    <w:rsid w:val="002F7D58"/>
    <w:rPr>
      <w:rFonts w:ascii="Courier New" w:hAnsi="Courier New" w:cs="Courier New"/>
      <w:sz w:val="20"/>
      <w:szCs w:val="20"/>
    </w:rPr>
  </w:style>
  <w:style w:type="character" w:customStyle="1" w:styleId="1Char0">
    <w:name w:val="目录 1 Char"/>
    <w:uiPriority w:val="39"/>
    <w:qFormat/>
    <w:rPr>
      <w:rFonts w:ascii="Arial" w:eastAsia="黑体" w:hAnsi="Arial" w:cs="Book Antiqua"/>
      <w:kern w:val="2"/>
      <w:sz w:val="28"/>
      <w:szCs w:val="24"/>
      <w:lang w:eastAsia="en-US"/>
    </w:rPr>
  </w:style>
  <w:style w:type="character" w:customStyle="1" w:styleId="3Char1">
    <w:name w:val="标题 3 Char"/>
    <w:qFormat/>
    <w:rPr>
      <w:rFonts w:ascii="Arial" w:eastAsia="黑体" w:hAnsi="Arial" w:cs="宋体"/>
      <w:kern w:val="2"/>
      <w:sz w:val="32"/>
      <w:szCs w:val="32"/>
    </w:rPr>
  </w:style>
  <w:style w:type="character" w:customStyle="1" w:styleId="Charf4">
    <w:name w:val="标题 Char"/>
    <w:qFormat/>
    <w:rPr>
      <w:rFonts w:ascii="Arial" w:hAnsi="Arial" w:cs="Arial"/>
      <w:b/>
      <w:bCs/>
      <w:kern w:val="2"/>
      <w:sz w:val="32"/>
      <w:szCs w:val="32"/>
    </w:rPr>
  </w:style>
  <w:style w:type="character" w:customStyle="1" w:styleId="Charf5">
    <w:name w:val="日期 Char"/>
    <w:qFormat/>
    <w:rPr>
      <w:rFonts w:ascii="Arial" w:hAnsi="Arial" w:cs="Arial"/>
      <w:kern w:val="2"/>
      <w:sz w:val="21"/>
      <w:szCs w:val="21"/>
      <w:lang w:val="zh-CN" w:eastAsia="zh-CN"/>
    </w:rPr>
  </w:style>
  <w:style w:type="character" w:customStyle="1" w:styleId="HTML17">
    <w:name w:val="HTML 引文1"/>
    <w:qFormat/>
    <w:rsid w:val="002F7D58"/>
    <w:rPr>
      <w:i/>
      <w:iCs/>
    </w:rPr>
  </w:style>
  <w:style w:type="paragraph" w:customStyle="1" w:styleId="NotesTextListinTable">
    <w:name w:val="Notes Text List in Table"/>
    <w:qFormat/>
    <w:rsid w:val="002F7D58"/>
    <w:pPr>
      <w:numPr>
        <w:numId w:val="12"/>
      </w:numPr>
      <w:adjustRightInd w:val="0"/>
      <w:snapToGrid w:val="0"/>
      <w:spacing w:before="40" w:after="80" w:line="200" w:lineRule="atLeast"/>
    </w:pPr>
    <w:rPr>
      <w:rFonts w:eastAsia="楷体_GB2312" w:cs="Arial"/>
      <w:iCs/>
      <w:kern w:val="2"/>
      <w:sz w:val="18"/>
      <w:szCs w:val="18"/>
    </w:rPr>
  </w:style>
  <w:style w:type="paragraph" w:customStyle="1" w:styleId="CopyrightDeclaration1">
    <w:name w:val="Copyright Declaration1"/>
    <w:rsid w:val="002F7D58"/>
    <w:pPr>
      <w:spacing w:before="80" w:after="80"/>
    </w:pPr>
    <w:rPr>
      <w:rFonts w:ascii="Arial" w:eastAsia="黑体" w:hAnsi="Arial"/>
      <w:b/>
      <w:sz w:val="28"/>
      <w:szCs w:val="48"/>
    </w:rPr>
  </w:style>
  <w:style w:type="paragraph" w:customStyle="1" w:styleId="SubItemList">
    <w:name w:val="Sub Item List"/>
    <w:basedOn w:val="a3"/>
    <w:autoRedefine/>
    <w:rsid w:val="002F7D58"/>
    <w:pPr>
      <w:numPr>
        <w:numId w:val="13"/>
      </w:numPr>
      <w:tabs>
        <w:tab w:val="clear" w:pos="709"/>
        <w:tab w:val="left" w:pos="840"/>
      </w:tabs>
      <w:ind w:leftChars="200" w:left="840" w:hangingChars="200" w:hanging="420"/>
    </w:pPr>
    <w:rPr>
      <w:rFonts w:ascii="Arial" w:eastAsia="新宋体" w:hAnsi="Arial"/>
    </w:rPr>
  </w:style>
  <w:style w:type="paragraph" w:customStyle="1" w:styleId="Cover4">
    <w:name w:val="Cover 4"/>
    <w:basedOn w:val="Cover3"/>
    <w:qFormat/>
    <w:rsid w:val="002F7D58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Cover3">
    <w:name w:val="Cover 3"/>
    <w:basedOn w:val="a3"/>
    <w:autoRedefine/>
    <w:qFormat/>
    <w:rsid w:val="002F7D58"/>
    <w:pPr>
      <w:spacing w:before="80" w:after="80"/>
    </w:pPr>
    <w:rPr>
      <w:rFonts w:eastAsia="黑体"/>
      <w:b/>
      <w:bCs/>
      <w:spacing w:val="-4"/>
      <w:sz w:val="22"/>
      <w:szCs w:val="22"/>
    </w:rPr>
  </w:style>
  <w:style w:type="paragraph" w:customStyle="1" w:styleId="TerminalDisplayinTable">
    <w:name w:val="Terminal Display in Table"/>
    <w:rsid w:val="002F7D58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z w:val="16"/>
      <w:szCs w:val="16"/>
    </w:rPr>
  </w:style>
  <w:style w:type="paragraph" w:customStyle="1" w:styleId="NotesTextinTable">
    <w:name w:val="Notes Text in Table"/>
    <w:rsid w:val="002F7D58"/>
    <w:pPr>
      <w:widowControl w:val="0"/>
      <w:adjustRightInd w:val="0"/>
      <w:snapToGrid w:val="0"/>
      <w:spacing w:before="80" w:after="80" w:line="240" w:lineRule="atLeast"/>
      <w:ind w:left="170"/>
    </w:pPr>
    <w:rPr>
      <w:rFonts w:eastAsia="楷体_GB2312" w:cs="Arial"/>
      <w:iCs/>
      <w:kern w:val="2"/>
      <w:sz w:val="18"/>
      <w:szCs w:val="18"/>
    </w:rPr>
  </w:style>
  <w:style w:type="paragraph" w:customStyle="1" w:styleId="1e">
    <w:name w:val="称呼1"/>
    <w:basedOn w:val="a3"/>
    <w:next w:val="a3"/>
    <w:qFormat/>
    <w:rsid w:val="002F7D58"/>
    <w:rPr>
      <w:color w:val="595959"/>
    </w:rPr>
  </w:style>
  <w:style w:type="paragraph" w:customStyle="1" w:styleId="FigureText1">
    <w:name w:val="Figure Text1"/>
    <w:next w:val="FigureText"/>
    <w:autoRedefine/>
    <w:qFormat/>
    <w:rsid w:val="002F7D58"/>
    <w:pPr>
      <w:widowControl w:val="0"/>
      <w:adjustRightInd w:val="0"/>
      <w:snapToGrid w:val="0"/>
      <w:spacing w:before="320" w:after="80" w:line="240" w:lineRule="atLeast"/>
      <w:ind w:left="200" w:hangingChars="200" w:hanging="200"/>
      <w:jc w:val="center"/>
    </w:pPr>
    <w:rPr>
      <w:rFonts w:cs="Arial"/>
      <w:sz w:val="18"/>
      <w:szCs w:val="18"/>
      <w:lang w:eastAsia="en-US"/>
    </w:rPr>
  </w:style>
  <w:style w:type="paragraph" w:customStyle="1" w:styleId="FigureText">
    <w:name w:val="Figure Text"/>
    <w:qFormat/>
    <w:rsid w:val="002F7D58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1f">
    <w:name w:val="列表接续1"/>
    <w:basedOn w:val="a3"/>
    <w:qFormat/>
    <w:rsid w:val="002F7D58"/>
    <w:pPr>
      <w:spacing w:after="120"/>
      <w:ind w:leftChars="200" w:left="420"/>
    </w:pPr>
    <w:rPr>
      <w:color w:val="595959"/>
    </w:rPr>
  </w:style>
  <w:style w:type="paragraph" w:customStyle="1" w:styleId="HeadingMiddle">
    <w:name w:val="Heading Middle"/>
    <w:qFormat/>
    <w:rsid w:val="002F7D5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customStyle="1" w:styleId="1f0">
    <w:name w:val="图表目录1"/>
    <w:basedOn w:val="a3"/>
    <w:next w:val="a3"/>
    <w:qFormat/>
    <w:rsid w:val="002F7D58"/>
    <w:pPr>
      <w:spacing w:afterLines="50"/>
      <w:ind w:leftChars="300" w:left="300"/>
    </w:pPr>
    <w:rPr>
      <w:color w:val="595959"/>
      <w:sz w:val="20"/>
      <w:szCs w:val="20"/>
    </w:rPr>
  </w:style>
  <w:style w:type="paragraph" w:customStyle="1" w:styleId="1f1">
    <w:name w:val="引文目录1"/>
    <w:basedOn w:val="a3"/>
    <w:next w:val="a3"/>
    <w:qFormat/>
    <w:rsid w:val="002F7D58"/>
    <w:pPr>
      <w:ind w:left="420"/>
    </w:pPr>
    <w:rPr>
      <w:color w:val="595959"/>
    </w:rPr>
  </w:style>
  <w:style w:type="paragraph" w:customStyle="1" w:styleId="afffff1">
    <w:name w:val="主标题"/>
    <w:basedOn w:val="a3"/>
    <w:next w:val="a3"/>
    <w:qFormat/>
    <w:rsid w:val="002F7D58"/>
    <w:pPr>
      <w:jc w:val="center"/>
    </w:pPr>
    <w:rPr>
      <w:b/>
      <w:color w:val="595959"/>
      <w:sz w:val="30"/>
    </w:rPr>
  </w:style>
  <w:style w:type="paragraph" w:customStyle="1" w:styleId="1f2">
    <w:name w:val="列表1"/>
    <w:basedOn w:val="a3"/>
    <w:rsid w:val="002F7D58"/>
    <w:pPr>
      <w:ind w:left="200" w:hanging="200"/>
    </w:pPr>
    <w:rPr>
      <w:color w:val="595959"/>
    </w:rPr>
  </w:style>
  <w:style w:type="paragraph" w:customStyle="1" w:styleId="CoverText">
    <w:name w:val="Cover Text"/>
    <w:autoRedefine/>
    <w:qFormat/>
    <w:rsid w:val="002F7D58"/>
    <w:pPr>
      <w:adjustRightInd w:val="0"/>
      <w:snapToGrid w:val="0"/>
      <w:spacing w:before="80" w:after="80" w:line="240" w:lineRule="atLeast"/>
      <w:jc w:val="both"/>
    </w:pPr>
    <w:rPr>
      <w:rFonts w:ascii="Arial" w:eastAsia="黑体" w:hAnsi="Arial" w:cs="Arial"/>
      <w:snapToGrid w:val="0"/>
    </w:rPr>
  </w:style>
  <w:style w:type="paragraph" w:customStyle="1" w:styleId="111">
    <w:name w:val="自定义1.1.1"/>
    <w:basedOn w:val="31"/>
    <w:rsid w:val="002F7D58"/>
    <w:pPr>
      <w:tabs>
        <w:tab w:val="left" w:pos="900"/>
      </w:tabs>
    </w:pPr>
    <w:rPr>
      <w:color w:val="595959"/>
    </w:rPr>
  </w:style>
  <w:style w:type="character" w:customStyle="1" w:styleId="CharChar8">
    <w:name w:val="Char Char8"/>
    <w:qFormat/>
    <w:rsid w:val="002F7D58"/>
    <w:rPr>
      <w:rFonts w:ascii="宋体" w:eastAsia="宋体" w:hAnsi="宋体"/>
      <w:kern w:val="2"/>
      <w:sz w:val="21"/>
      <w:lang w:val="en-US" w:eastAsia="zh-CN" w:bidi="ar-SA"/>
    </w:rPr>
  </w:style>
  <w:style w:type="paragraph" w:customStyle="1" w:styleId="TerminalDisplay">
    <w:name w:val="Terminal Display"/>
    <w:rsid w:val="002F7D58"/>
    <w:pPr>
      <w:adjustRightInd w:val="0"/>
      <w:snapToGrid w:val="0"/>
      <w:spacing w:line="240" w:lineRule="atLeast"/>
    </w:pPr>
    <w:rPr>
      <w:rFonts w:ascii="Courier New" w:hAnsi="Courier New" w:cs="Courier New"/>
      <w:snapToGrid w:val="0"/>
      <w:sz w:val="16"/>
      <w:szCs w:val="16"/>
    </w:rPr>
  </w:style>
  <w:style w:type="paragraph" w:customStyle="1" w:styleId="1f3">
    <w:name w:val="日期1"/>
    <w:basedOn w:val="a3"/>
    <w:next w:val="a3"/>
    <w:qFormat/>
    <w:rsid w:val="002F7D58"/>
    <w:pPr>
      <w:ind w:leftChars="2500" w:left="100"/>
    </w:pPr>
    <w:rPr>
      <w:color w:val="595959"/>
    </w:rPr>
  </w:style>
  <w:style w:type="paragraph" w:customStyle="1" w:styleId="text-bold">
    <w:name w:val="text-bold"/>
    <w:basedOn w:val="a3"/>
    <w:qFormat/>
    <w:rsid w:val="002F7D58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BlockLabel">
    <w:name w:val="Block Label"/>
    <w:basedOn w:val="a3"/>
    <w:next w:val="a3"/>
    <w:autoRedefine/>
    <w:qFormat/>
    <w:rsid w:val="002F7D58"/>
    <w:pPr>
      <w:keepNext/>
      <w:keepLines/>
      <w:numPr>
        <w:ilvl w:val="3"/>
        <w:numId w:val="1"/>
      </w:numPr>
      <w:spacing w:before="600"/>
      <w:outlineLvl w:val="3"/>
    </w:pPr>
    <w:rPr>
      <w:rFonts w:ascii="Arial" w:eastAsia="黑体" w:hAnsi="Arial" w:cs="Book Antiqua"/>
      <w:bCs/>
      <w:kern w:val="0"/>
      <w:sz w:val="26"/>
      <w:szCs w:val="26"/>
    </w:rPr>
  </w:style>
  <w:style w:type="paragraph" w:customStyle="1" w:styleId="410">
    <w:name w:val="列表编号 41"/>
    <w:basedOn w:val="a3"/>
    <w:rsid w:val="002F7D58"/>
    <w:pPr>
      <w:tabs>
        <w:tab w:val="left" w:pos="1620"/>
      </w:tabs>
      <w:ind w:left="1620" w:hanging="360"/>
    </w:pPr>
    <w:rPr>
      <w:color w:val="595959"/>
    </w:rPr>
  </w:style>
  <w:style w:type="paragraph" w:customStyle="1" w:styleId="CAUTIONHeading">
    <w:name w:val="CAUTION Heading"/>
    <w:basedOn w:val="a3"/>
    <w:autoRedefine/>
    <w:qFormat/>
    <w:rsid w:val="002F7D58"/>
    <w:pPr>
      <w:widowControl w:val="0"/>
      <w:spacing w:before="80" w:after="80"/>
    </w:pPr>
    <w:rPr>
      <w:rFonts w:eastAsia="黑体"/>
      <w:bCs/>
      <w:noProof/>
      <w:kern w:val="0"/>
      <w:position w:val="-6"/>
    </w:rPr>
  </w:style>
  <w:style w:type="paragraph" w:customStyle="1" w:styleId="Cover40">
    <w:name w:val="Cover4"/>
    <w:basedOn w:val="a3"/>
    <w:qFormat/>
    <w:rsid w:val="002F7D58"/>
    <w:rPr>
      <w:rFonts w:eastAsia="Arial"/>
      <w:b/>
      <w:bCs/>
      <w:color w:val="595959"/>
      <w:sz w:val="24"/>
      <w:szCs w:val="24"/>
    </w:rPr>
  </w:style>
  <w:style w:type="paragraph" w:customStyle="1" w:styleId="NotesText">
    <w:name w:val="Notes Text"/>
    <w:basedOn w:val="CAUTIONText"/>
    <w:rsid w:val="002F7D58"/>
    <w:pPr>
      <w:ind w:left="374"/>
    </w:pPr>
  </w:style>
  <w:style w:type="paragraph" w:customStyle="1" w:styleId="CAUTIONText">
    <w:name w:val="CAUTION Text"/>
    <w:basedOn w:val="a3"/>
    <w:next w:val="CAUTIONTextList"/>
    <w:autoRedefine/>
    <w:qFormat/>
    <w:rsid w:val="002F7D58"/>
    <w:pPr>
      <w:widowControl w:val="0"/>
      <w:spacing w:beforeLines="50" w:before="50" w:afterLines="50" w:after="50"/>
      <w:ind w:firstLineChars="200" w:firstLine="200"/>
    </w:pPr>
    <w:rPr>
      <w:rFonts w:ascii="Arial" w:eastAsia="楷体_GB2312" w:hAnsi="Arial"/>
      <w:iCs/>
      <w:sz w:val="18"/>
      <w:szCs w:val="18"/>
    </w:rPr>
  </w:style>
  <w:style w:type="paragraph" w:customStyle="1" w:styleId="CAUTIONTextList">
    <w:name w:val="CAUTION Text List"/>
    <w:basedOn w:val="CAUTIONText"/>
    <w:next w:val="CAUTIONText"/>
    <w:autoRedefine/>
    <w:qFormat/>
    <w:rsid w:val="002F7D58"/>
    <w:pPr>
      <w:numPr>
        <w:numId w:val="33"/>
      </w:numPr>
      <w:tabs>
        <w:tab w:val="left" w:pos="1411"/>
      </w:tabs>
      <w:snapToGrid/>
      <w:ind w:firstLineChars="0" w:firstLine="0"/>
    </w:pPr>
    <w:rPr>
      <w:rFonts w:eastAsia="楷体"/>
    </w:rPr>
  </w:style>
  <w:style w:type="paragraph" w:customStyle="1" w:styleId="Heading3NoNumber">
    <w:name w:val="Heading3 No Number"/>
    <w:basedOn w:val="31"/>
    <w:next w:val="a3"/>
    <w:autoRedefine/>
    <w:qFormat/>
    <w:rsid w:val="002F7D58"/>
    <w:pPr>
      <w:outlineLvl w:val="9"/>
    </w:pPr>
    <w:rPr>
      <w:rFonts w:cs="Book Antiqua"/>
      <w:bCs/>
      <w:sz w:val="26"/>
    </w:rPr>
  </w:style>
  <w:style w:type="paragraph" w:customStyle="1" w:styleId="TOC11">
    <w:name w:val="TOC 标题1"/>
    <w:basedOn w:val="1"/>
    <w:next w:val="a3"/>
    <w:uiPriority w:val="39"/>
    <w:qFormat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paragraph" w:customStyle="1" w:styleId="Cover1">
    <w:name w:val="Cover1"/>
    <w:basedOn w:val="a3"/>
    <w:autoRedefine/>
    <w:qFormat/>
    <w:rsid w:val="002F7D58"/>
    <w:pPr>
      <w:spacing w:before="0" w:after="0" w:line="200" w:lineRule="atLeast"/>
      <w:jc w:val="both"/>
    </w:pPr>
    <w:rPr>
      <w:rFonts w:ascii="Arial" w:eastAsia="黑体" w:hAnsi="Arial"/>
      <w:bCs/>
      <w:noProof/>
      <w:color w:val="33CC33"/>
      <w:kern w:val="0"/>
      <w:sz w:val="96"/>
      <w:szCs w:val="48"/>
      <w14:textFill>
        <w14:gradFill>
          <w14:gsLst>
            <w14:gs w14:pos="0">
              <w14:srgbClr w14:val="00B050"/>
            </w14:gs>
            <w14:gs w14:pos="100000">
              <w14:srgbClr w14:val="92D050"/>
            </w14:gs>
          </w14:gsLst>
          <w14:lin w14:ang="0" w14:scaled="0"/>
        </w14:gradFill>
      </w14:textFill>
    </w:rPr>
  </w:style>
  <w:style w:type="paragraph" w:customStyle="1" w:styleId="Step">
    <w:name w:val="Step"/>
    <w:basedOn w:val="a3"/>
    <w:autoRedefine/>
    <w:qFormat/>
    <w:rsid w:val="002F7D58"/>
    <w:pPr>
      <w:numPr>
        <w:ilvl w:val="5"/>
        <w:numId w:val="1"/>
      </w:numPr>
      <w:outlineLvl w:val="5"/>
    </w:pPr>
    <w:rPr>
      <w:rFonts w:ascii="Arial" w:eastAsia="新宋体" w:hAnsi="Arial"/>
      <w:snapToGrid w:val="0"/>
      <w:kern w:val="0"/>
    </w:rPr>
  </w:style>
  <w:style w:type="paragraph" w:customStyle="1" w:styleId="310">
    <w:name w:val="列表编号 31"/>
    <w:basedOn w:val="a3"/>
    <w:qFormat/>
    <w:rsid w:val="002F7D58"/>
    <w:pPr>
      <w:tabs>
        <w:tab w:val="left" w:pos="1200"/>
      </w:tabs>
      <w:ind w:left="1200" w:hanging="360"/>
    </w:pPr>
    <w:rPr>
      <w:color w:val="595959"/>
    </w:rPr>
  </w:style>
  <w:style w:type="paragraph" w:customStyle="1" w:styleId="Figure">
    <w:name w:val="Figure"/>
    <w:basedOn w:val="a3"/>
    <w:next w:val="a3"/>
    <w:rsid w:val="002F7D58"/>
    <w:pPr>
      <w:jc w:val="center"/>
    </w:pPr>
    <w:rPr>
      <w:color w:val="595959"/>
    </w:rPr>
  </w:style>
  <w:style w:type="paragraph" w:customStyle="1" w:styleId="NotesTextList">
    <w:name w:val="Notes Text List"/>
    <w:basedOn w:val="CAUTIONTextList"/>
    <w:autoRedefine/>
    <w:rsid w:val="002F7D58"/>
    <w:pPr>
      <w:numPr>
        <w:numId w:val="14"/>
      </w:numPr>
      <w:tabs>
        <w:tab w:val="clear" w:pos="658"/>
      </w:tabs>
      <w:spacing w:line="240" w:lineRule="atLeast"/>
      <w:ind w:leftChars="200" w:left="400" w:hanging="200"/>
    </w:pPr>
  </w:style>
  <w:style w:type="paragraph" w:customStyle="1" w:styleId="Cover2">
    <w:name w:val="Cover2"/>
    <w:autoRedefine/>
    <w:qFormat/>
    <w:rsid w:val="002F7D58"/>
    <w:pPr>
      <w:framePr w:hSpace="180" w:wrap="around" w:vAnchor="page" w:hAnchor="margin" w:y="421"/>
      <w:widowControl w:val="0"/>
      <w:adjustRightInd w:val="0"/>
      <w:snapToGrid w:val="0"/>
      <w:spacing w:before="800" w:after="1200"/>
      <w:jc w:val="center"/>
    </w:pPr>
    <w:rPr>
      <w:rFonts w:eastAsia="黑体" w:cs="Arial"/>
      <w:b/>
      <w:bCs/>
      <w:noProof/>
      <w:sz w:val="40"/>
      <w:szCs w:val="36"/>
      <w:lang w:eastAsia="en-US"/>
    </w:rPr>
  </w:style>
  <w:style w:type="paragraph" w:customStyle="1" w:styleId="Outline">
    <w:name w:val="Outline"/>
    <w:basedOn w:val="a3"/>
    <w:rsid w:val="002F7D58"/>
    <w:rPr>
      <w:i/>
      <w:color w:val="0000FF"/>
    </w:rPr>
  </w:style>
  <w:style w:type="paragraph" w:customStyle="1" w:styleId="FigureDescription">
    <w:name w:val="Figure Description"/>
    <w:next w:val="Figure"/>
    <w:qFormat/>
    <w:rsid w:val="002F7D58"/>
    <w:pPr>
      <w:keepNext/>
      <w:numPr>
        <w:ilvl w:val="7"/>
        <w:numId w:val="1"/>
      </w:numPr>
      <w:adjustRightInd w:val="0"/>
      <w:snapToGrid w:val="0"/>
      <w:spacing w:before="320" w:after="80" w:line="240" w:lineRule="atLeast"/>
      <w:jc w:val="center"/>
    </w:pPr>
    <w:rPr>
      <w:rFonts w:ascii="Arial" w:eastAsia="黑体" w:hAnsi="Arial" w:cs="Arial"/>
      <w:spacing w:val="-4"/>
      <w:kern w:val="2"/>
      <w:sz w:val="21"/>
      <w:szCs w:val="21"/>
    </w:rPr>
  </w:style>
  <w:style w:type="paragraph" w:customStyle="1" w:styleId="Heading4NoNumber">
    <w:name w:val="Heading4 No Number"/>
    <w:basedOn w:val="a3"/>
    <w:rsid w:val="002F7D58"/>
    <w:pPr>
      <w:keepNext/>
      <w:spacing w:before="200"/>
    </w:pPr>
    <w:rPr>
      <w:b/>
      <w:bCs/>
      <w:color w:val="595959"/>
      <w:spacing w:val="-4"/>
    </w:rPr>
  </w:style>
  <w:style w:type="paragraph" w:customStyle="1" w:styleId="afffff2">
    <w:name w:val="图样式"/>
    <w:basedOn w:val="a3"/>
    <w:qFormat/>
    <w:rsid w:val="002F7D58"/>
    <w:pPr>
      <w:keepNext/>
      <w:autoSpaceDE w:val="0"/>
      <w:autoSpaceDN w:val="0"/>
      <w:jc w:val="center"/>
    </w:pPr>
    <w:rPr>
      <w:color w:val="595959"/>
      <w:szCs w:val="20"/>
    </w:rPr>
  </w:style>
  <w:style w:type="paragraph" w:customStyle="1" w:styleId="211">
    <w:name w:val="列表 21"/>
    <w:basedOn w:val="a3"/>
    <w:rsid w:val="002F7D58"/>
    <w:pPr>
      <w:ind w:leftChars="200" w:left="100" w:hanging="200"/>
    </w:pPr>
    <w:rPr>
      <w:color w:val="595959"/>
    </w:rPr>
  </w:style>
  <w:style w:type="paragraph" w:customStyle="1" w:styleId="ItemlistTextTD">
    <w:name w:val="Item list Text TD"/>
    <w:basedOn w:val="a3"/>
    <w:qFormat/>
    <w:rsid w:val="002F7D58"/>
    <w:pPr>
      <w:ind w:left="425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FigureDescriptioninAppendix">
    <w:name w:val="Figure Description in Appendix"/>
    <w:basedOn w:val="FigureDescription"/>
    <w:next w:val="Figure"/>
    <w:autoRedefine/>
    <w:qFormat/>
    <w:rsid w:val="002F7D58"/>
    <w:pPr>
      <w:numPr>
        <w:ilvl w:val="6"/>
        <w:numId w:val="3"/>
      </w:numPr>
      <w:tabs>
        <w:tab w:val="left" w:pos="425"/>
      </w:tabs>
    </w:pPr>
    <w:rPr>
      <w:rFonts w:eastAsia="宋体"/>
    </w:rPr>
  </w:style>
  <w:style w:type="paragraph" w:customStyle="1" w:styleId="TableText">
    <w:name w:val="Table Text"/>
    <w:basedOn w:val="a3"/>
    <w:autoRedefine/>
    <w:qFormat/>
    <w:rsid w:val="002F7D58"/>
    <w:pPr>
      <w:widowControl w:val="0"/>
      <w:spacing w:before="0" w:after="0"/>
      <w:jc w:val="both"/>
    </w:pPr>
    <w:rPr>
      <w:rFonts w:ascii="Arial" w:eastAsia="新宋体" w:hAnsi="Arial"/>
      <w:snapToGrid w:val="0"/>
      <w:kern w:val="0"/>
    </w:rPr>
  </w:style>
  <w:style w:type="paragraph" w:customStyle="1" w:styleId="HeadingRight">
    <w:name w:val="Heading Right"/>
    <w:rsid w:val="002F7D58"/>
    <w:pPr>
      <w:jc w:val="right"/>
    </w:pPr>
    <w:rPr>
      <w:rFonts w:ascii="Arial" w:eastAsia="Microsoft YaHei UI" w:hAnsi="Arial" w:cs="Arial"/>
      <w:kern w:val="2"/>
    </w:rPr>
  </w:style>
  <w:style w:type="paragraph" w:customStyle="1" w:styleId="1f4">
    <w:name w:val="信息标题1"/>
    <w:basedOn w:val="a3"/>
    <w:rsid w:val="002F7D5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color w:val="595959"/>
      <w:shd w:val="pct20" w:color="auto" w:fill="auto"/>
    </w:rPr>
  </w:style>
  <w:style w:type="paragraph" w:customStyle="1" w:styleId="ItemStepinAppendix">
    <w:name w:val="Item Step in Appendix"/>
    <w:basedOn w:val="ItemStep"/>
    <w:rsid w:val="002F7D58"/>
    <w:pPr>
      <w:numPr>
        <w:ilvl w:val="5"/>
        <w:numId w:val="3"/>
      </w:numPr>
      <w:topLinePunct w:val="0"/>
      <w:outlineLvl w:val="5"/>
    </w:pPr>
  </w:style>
  <w:style w:type="paragraph" w:customStyle="1" w:styleId="ItemStep">
    <w:name w:val="Item Step"/>
    <w:basedOn w:val="a3"/>
    <w:autoRedefine/>
    <w:rsid w:val="002F7D58"/>
    <w:pPr>
      <w:numPr>
        <w:ilvl w:val="6"/>
        <w:numId w:val="1"/>
      </w:numPr>
      <w:jc w:val="both"/>
      <w:outlineLvl w:val="6"/>
    </w:pPr>
    <w:rPr>
      <w:rFonts w:ascii="Arial" w:eastAsia="新宋体" w:hAnsi="Arial"/>
    </w:rPr>
  </w:style>
  <w:style w:type="paragraph" w:customStyle="1" w:styleId="710">
    <w:name w:val="索引 71"/>
    <w:basedOn w:val="a3"/>
    <w:next w:val="a3"/>
    <w:rsid w:val="002F7D58"/>
    <w:pPr>
      <w:ind w:left="1470" w:hanging="210"/>
    </w:pPr>
    <w:rPr>
      <w:color w:val="595959"/>
      <w:sz w:val="20"/>
      <w:szCs w:val="20"/>
    </w:rPr>
  </w:style>
  <w:style w:type="paragraph" w:customStyle="1" w:styleId="NotesHeading">
    <w:name w:val="Notes Heading"/>
    <w:basedOn w:val="CAUTIONHeading"/>
    <w:rsid w:val="002F7D58"/>
    <w:pPr>
      <w:framePr w:wrap="around" w:hAnchor="text"/>
      <w:spacing w:after="40"/>
    </w:pPr>
    <w:rPr>
      <w:sz w:val="18"/>
      <w:szCs w:val="18"/>
    </w:rPr>
  </w:style>
  <w:style w:type="paragraph" w:customStyle="1" w:styleId="1f5">
    <w:name w:val="宏文本1"/>
    <w:qFormat/>
    <w:rsid w:val="002F7D5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300" w:lineRule="auto"/>
      <w:ind w:left="1701" w:hangingChars="200" w:hanging="200"/>
    </w:pPr>
    <w:rPr>
      <w:rFonts w:ascii="Courier New" w:hAnsi="Courier New" w:cs="Courier New"/>
      <w:kern w:val="2"/>
      <w:sz w:val="24"/>
      <w:szCs w:val="24"/>
    </w:rPr>
  </w:style>
  <w:style w:type="paragraph" w:customStyle="1" w:styleId="RevisionRecord">
    <w:name w:val="Revision Record"/>
    <w:basedOn w:val="a3"/>
    <w:qFormat/>
    <w:rsid w:val="002F7D58"/>
    <w:pPr>
      <w:spacing w:after="120"/>
      <w:jc w:val="center"/>
    </w:pPr>
    <w:rPr>
      <w:b/>
      <w:color w:val="595959"/>
      <w:sz w:val="30"/>
    </w:rPr>
  </w:style>
  <w:style w:type="paragraph" w:customStyle="1" w:styleId="Cover20">
    <w:name w:val="Cover 2"/>
    <w:autoRedefine/>
    <w:qFormat/>
    <w:rsid w:val="002F7D58"/>
    <w:pPr>
      <w:adjustRightInd w:val="0"/>
      <w:snapToGrid w:val="0"/>
    </w:pPr>
    <w:rPr>
      <w:rFonts w:ascii="Arial" w:eastAsia="黑体" w:hAnsi="Arial" w:cs="Arial"/>
      <w:noProof/>
      <w:kern w:val="2"/>
      <w:sz w:val="32"/>
      <w:szCs w:val="84"/>
    </w:rPr>
  </w:style>
  <w:style w:type="paragraph" w:customStyle="1" w:styleId="Cover30">
    <w:name w:val="Cover3"/>
    <w:qFormat/>
    <w:rsid w:val="002F7D58"/>
    <w:pPr>
      <w:adjustRightInd w:val="0"/>
      <w:snapToGrid w:val="0"/>
      <w:spacing w:before="80" w:after="80" w:line="240" w:lineRule="atLeast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TableDescriptioninAppendix">
    <w:name w:val="Table Description in Appendix"/>
    <w:basedOn w:val="a3"/>
    <w:next w:val="a3"/>
    <w:autoRedefine/>
    <w:qFormat/>
    <w:rsid w:val="002F7D58"/>
    <w:pPr>
      <w:keepNext/>
      <w:numPr>
        <w:ilvl w:val="7"/>
        <w:numId w:val="3"/>
      </w:numPr>
      <w:spacing w:before="320" w:after="80"/>
      <w:jc w:val="center"/>
    </w:pPr>
    <w:rPr>
      <w:rFonts w:ascii="Arial" w:eastAsia="新宋体" w:hAnsi="Arial"/>
      <w:spacing w:val="-4"/>
    </w:rPr>
  </w:style>
  <w:style w:type="paragraph" w:customStyle="1" w:styleId="TableDescription">
    <w:name w:val="Table Description"/>
    <w:basedOn w:val="a3"/>
    <w:next w:val="a3"/>
    <w:link w:val="TableDescriptionChar"/>
    <w:autoRedefine/>
    <w:qFormat/>
    <w:rsid w:val="002F7D58"/>
    <w:pPr>
      <w:keepNext/>
      <w:numPr>
        <w:ilvl w:val="8"/>
        <w:numId w:val="1"/>
      </w:numPr>
      <w:spacing w:before="320" w:after="80"/>
      <w:jc w:val="center"/>
    </w:pPr>
    <w:rPr>
      <w:rFonts w:ascii="Arial" w:eastAsia="黑体" w:hAnsi="Arial"/>
      <w:spacing w:val="-4"/>
    </w:rPr>
  </w:style>
  <w:style w:type="paragraph" w:customStyle="1" w:styleId="Cover5">
    <w:name w:val="Cover 5"/>
    <w:basedOn w:val="a3"/>
    <w:rsid w:val="002F7D58"/>
    <w:rPr>
      <w:rFonts w:ascii="Arial" w:eastAsia="黑体" w:hAnsi="Arial"/>
      <w:sz w:val="24"/>
      <w:szCs w:val="18"/>
    </w:rPr>
  </w:style>
  <w:style w:type="paragraph" w:customStyle="1" w:styleId="212">
    <w:name w:val="列表接续 21"/>
    <w:basedOn w:val="a3"/>
    <w:qFormat/>
    <w:rsid w:val="002F7D58"/>
    <w:pPr>
      <w:spacing w:after="120"/>
      <w:ind w:leftChars="400" w:left="840"/>
    </w:pPr>
    <w:rPr>
      <w:color w:val="595959"/>
    </w:rPr>
  </w:style>
  <w:style w:type="paragraph" w:customStyle="1" w:styleId="TOC12">
    <w:name w:val="TOC 标题1"/>
    <w:next w:val="TOC1"/>
    <w:qFormat/>
    <w:rsid w:val="002F7D58"/>
    <w:pPr>
      <w:keepNext/>
      <w:snapToGrid w:val="0"/>
      <w:spacing w:before="480" w:after="360" w:line="300" w:lineRule="auto"/>
      <w:ind w:left="200" w:hangingChars="200" w:hanging="20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311">
    <w:name w:val="索引 31"/>
    <w:basedOn w:val="a3"/>
    <w:next w:val="a3"/>
    <w:qFormat/>
    <w:rsid w:val="002F7D58"/>
    <w:pPr>
      <w:ind w:leftChars="400" w:left="400"/>
    </w:pPr>
    <w:rPr>
      <w:color w:val="595959"/>
      <w:sz w:val="24"/>
    </w:rPr>
  </w:style>
  <w:style w:type="paragraph" w:customStyle="1" w:styleId="CopyrightDeclaration">
    <w:name w:val="Copyright Declaration"/>
    <w:rsid w:val="002F7D58"/>
    <w:pPr>
      <w:spacing w:before="80" w:after="80"/>
    </w:pPr>
    <w:rPr>
      <w:rFonts w:ascii="Arial" w:eastAsia="黑体" w:hAnsi="Arial"/>
      <w:sz w:val="28"/>
    </w:rPr>
  </w:style>
  <w:style w:type="paragraph" w:customStyle="1" w:styleId="1f6">
    <w:name w:val="列出段落1"/>
    <w:basedOn w:val="a3"/>
    <w:rsid w:val="002F7D58"/>
    <w:pPr>
      <w:ind w:firstLine="420"/>
    </w:pPr>
    <w:rPr>
      <w:color w:val="595959"/>
    </w:rPr>
  </w:style>
  <w:style w:type="paragraph" w:customStyle="1" w:styleId="213">
    <w:name w:val="列表编号 21"/>
    <w:basedOn w:val="a3"/>
    <w:qFormat/>
    <w:rsid w:val="002F7D58"/>
    <w:pPr>
      <w:tabs>
        <w:tab w:val="left" w:pos="780"/>
      </w:tabs>
      <w:ind w:left="780" w:hanging="360"/>
    </w:pPr>
    <w:rPr>
      <w:color w:val="595959"/>
    </w:rPr>
  </w:style>
  <w:style w:type="paragraph" w:customStyle="1" w:styleId="SubItemListTextTD">
    <w:name w:val="Sub Item List Text TD"/>
    <w:basedOn w:val="a3"/>
    <w:rsid w:val="002F7D58"/>
    <w:pPr>
      <w:ind w:left="709"/>
    </w:pPr>
    <w:rPr>
      <w:rFonts w:ascii="Courier New" w:hAnsi="Courier New" w:cs="Courier New"/>
      <w:snapToGrid w:val="0"/>
      <w:color w:val="595959"/>
      <w:spacing w:val="-1"/>
      <w:kern w:val="0"/>
      <w:sz w:val="16"/>
      <w:szCs w:val="16"/>
    </w:rPr>
  </w:style>
  <w:style w:type="paragraph" w:customStyle="1" w:styleId="1f7">
    <w:name w:val="签名1"/>
    <w:basedOn w:val="a3"/>
    <w:qFormat/>
    <w:rsid w:val="002F7D58"/>
    <w:pPr>
      <w:ind w:leftChars="2100" w:left="100"/>
    </w:pPr>
    <w:rPr>
      <w:color w:val="595959"/>
    </w:rPr>
  </w:style>
  <w:style w:type="paragraph" w:customStyle="1" w:styleId="411">
    <w:name w:val="列表接续 41"/>
    <w:basedOn w:val="a3"/>
    <w:qFormat/>
    <w:rsid w:val="002F7D58"/>
    <w:pPr>
      <w:spacing w:after="120"/>
      <w:ind w:leftChars="800" w:left="1680"/>
    </w:pPr>
    <w:rPr>
      <w:color w:val="595959"/>
    </w:rPr>
  </w:style>
  <w:style w:type="paragraph" w:customStyle="1" w:styleId="ItemStepinTable">
    <w:name w:val="Item Step in Table"/>
    <w:rsid w:val="002F7D58"/>
    <w:pPr>
      <w:numPr>
        <w:numId w:val="15"/>
      </w:numPr>
      <w:topLinePunct/>
      <w:spacing w:before="40" w:after="40"/>
    </w:pPr>
    <w:rPr>
      <w:rFonts w:cs="Arial"/>
      <w:sz w:val="22"/>
      <w:szCs w:val="22"/>
    </w:rPr>
  </w:style>
  <w:style w:type="paragraph" w:customStyle="1" w:styleId="TableNote">
    <w:name w:val="Table Note"/>
    <w:basedOn w:val="a3"/>
    <w:qFormat/>
    <w:rsid w:val="002F7D58"/>
    <w:pPr>
      <w:keepLines/>
      <w:spacing w:before="80" w:after="80"/>
      <w:ind w:leftChars="5" w:left="5"/>
    </w:pPr>
    <w:rPr>
      <w:color w:val="000000"/>
      <w:kern w:val="0"/>
      <w:sz w:val="18"/>
      <w:szCs w:val="18"/>
    </w:rPr>
  </w:style>
  <w:style w:type="paragraph" w:customStyle="1" w:styleId="510">
    <w:name w:val="列表 51"/>
    <w:basedOn w:val="a3"/>
    <w:rsid w:val="002F7D58"/>
    <w:pPr>
      <w:ind w:leftChars="800" w:left="100" w:hanging="200"/>
    </w:pPr>
    <w:rPr>
      <w:color w:val="595959"/>
    </w:rPr>
  </w:style>
  <w:style w:type="paragraph" w:customStyle="1" w:styleId="1f8">
    <w:name w:val="注释标题1"/>
    <w:basedOn w:val="a3"/>
    <w:next w:val="a3"/>
    <w:rsid w:val="002F7D58"/>
    <w:pPr>
      <w:jc w:val="center"/>
    </w:pPr>
    <w:rPr>
      <w:color w:val="595959"/>
    </w:rPr>
  </w:style>
  <w:style w:type="paragraph" w:customStyle="1" w:styleId="810">
    <w:name w:val="索引 81"/>
    <w:basedOn w:val="a3"/>
    <w:next w:val="a3"/>
    <w:qFormat/>
    <w:rsid w:val="002F7D58"/>
    <w:pPr>
      <w:ind w:left="1680" w:hanging="210"/>
    </w:pPr>
    <w:rPr>
      <w:color w:val="595959"/>
      <w:sz w:val="20"/>
      <w:szCs w:val="20"/>
    </w:rPr>
  </w:style>
  <w:style w:type="paragraph" w:customStyle="1" w:styleId="1f9">
    <w:name w:val="自定义1"/>
    <w:basedOn w:val="1"/>
    <w:rsid w:val="002F7D58"/>
    <w:pPr>
      <w:widowControl w:val="0"/>
      <w:numPr>
        <w:numId w:val="0"/>
      </w:numPr>
      <w:tabs>
        <w:tab w:val="left" w:pos="170"/>
        <w:tab w:val="left" w:pos="432"/>
      </w:tabs>
      <w:spacing w:before="0" w:after="0"/>
      <w:ind w:left="170" w:rightChars="317" w:right="317" w:hanging="170"/>
    </w:pPr>
    <w:rPr>
      <w:rFonts w:ascii="Times New Roman" w:hAnsi="Times New Roman"/>
      <w:b/>
      <w:bCs w:val="0"/>
      <w:color w:val="000000"/>
      <w:szCs w:val="20"/>
      <w:shd w:val="clear" w:color="auto" w:fill="FFFFFF"/>
    </w:rPr>
  </w:style>
  <w:style w:type="paragraph" w:customStyle="1" w:styleId="1fa">
    <w:name w:val="索引标题1"/>
    <w:basedOn w:val="a3"/>
    <w:next w:val="110"/>
    <w:rsid w:val="002F7D58"/>
    <w:rPr>
      <w:b/>
      <w:bCs/>
      <w:color w:val="595959"/>
    </w:rPr>
  </w:style>
  <w:style w:type="paragraph" w:customStyle="1" w:styleId="110">
    <w:name w:val="索引 11"/>
    <w:basedOn w:val="a3"/>
    <w:next w:val="a3"/>
    <w:rsid w:val="002F7D58"/>
    <w:rPr>
      <w:color w:val="595959"/>
      <w:sz w:val="24"/>
    </w:rPr>
  </w:style>
  <w:style w:type="paragraph" w:customStyle="1" w:styleId="HTML18">
    <w:name w:val="HTML 地址1"/>
    <w:basedOn w:val="a3"/>
    <w:rsid w:val="002F7D58"/>
    <w:rPr>
      <w:i/>
      <w:iCs/>
      <w:color w:val="595959"/>
    </w:rPr>
  </w:style>
  <w:style w:type="paragraph" w:customStyle="1" w:styleId="1fb">
    <w:name w:val="寄信人地址1"/>
    <w:basedOn w:val="a3"/>
    <w:rsid w:val="002F7D58"/>
    <w:rPr>
      <w:color w:val="595959"/>
    </w:rPr>
  </w:style>
  <w:style w:type="paragraph" w:customStyle="1" w:styleId="610">
    <w:name w:val="索引 61"/>
    <w:basedOn w:val="a3"/>
    <w:next w:val="a3"/>
    <w:qFormat/>
    <w:rsid w:val="002F7D58"/>
    <w:pPr>
      <w:ind w:left="1260" w:hanging="210"/>
    </w:pPr>
    <w:rPr>
      <w:color w:val="595959"/>
      <w:sz w:val="20"/>
      <w:szCs w:val="20"/>
    </w:rPr>
  </w:style>
  <w:style w:type="paragraph" w:customStyle="1" w:styleId="412">
    <w:name w:val="索引 41"/>
    <w:basedOn w:val="a3"/>
    <w:next w:val="a3"/>
    <w:rsid w:val="002F7D58"/>
    <w:pPr>
      <w:ind w:left="1260"/>
    </w:pPr>
    <w:rPr>
      <w:color w:val="595959"/>
    </w:rPr>
  </w:style>
  <w:style w:type="paragraph" w:customStyle="1" w:styleId="NotesHeadinginTable">
    <w:name w:val="Notes Heading in Table"/>
    <w:next w:val="a3"/>
    <w:qFormat/>
    <w:rsid w:val="002F7D58"/>
    <w:pPr>
      <w:keepNext/>
      <w:adjustRightInd w:val="0"/>
      <w:snapToGrid w:val="0"/>
      <w:spacing w:before="80" w:after="40" w:line="240" w:lineRule="atLeast"/>
    </w:pPr>
    <w:rPr>
      <w:rFonts w:eastAsia="黑体" w:cs="Arial"/>
      <w:b/>
      <w:bCs/>
      <w:kern w:val="2"/>
      <w:sz w:val="18"/>
      <w:szCs w:val="18"/>
    </w:rPr>
  </w:style>
  <w:style w:type="paragraph" w:customStyle="1" w:styleId="413">
    <w:name w:val="列表 41"/>
    <w:basedOn w:val="a3"/>
    <w:rsid w:val="002F7D58"/>
    <w:pPr>
      <w:ind w:leftChars="600" w:left="100" w:hanging="200"/>
    </w:pPr>
    <w:rPr>
      <w:color w:val="595959"/>
    </w:rPr>
  </w:style>
  <w:style w:type="paragraph" w:customStyle="1" w:styleId="Heading2NoNumber">
    <w:name w:val="Heading2 No Number"/>
    <w:basedOn w:val="20"/>
    <w:next w:val="a3"/>
    <w:autoRedefine/>
    <w:rsid w:val="002F7D58"/>
    <w:pPr>
      <w:numPr>
        <w:ilvl w:val="0"/>
        <w:numId w:val="0"/>
      </w:numPr>
      <w:outlineLvl w:val="9"/>
    </w:pPr>
    <w:rPr>
      <w:rFonts w:cs="Arial"/>
      <w:lang w:eastAsia="zh-CN"/>
    </w:rPr>
  </w:style>
  <w:style w:type="paragraph" w:customStyle="1" w:styleId="511">
    <w:name w:val="列表接续 51"/>
    <w:basedOn w:val="a3"/>
    <w:qFormat/>
    <w:rsid w:val="002F7D58"/>
    <w:pPr>
      <w:spacing w:after="120"/>
      <w:ind w:leftChars="1000" w:left="2100"/>
    </w:pPr>
    <w:rPr>
      <w:color w:val="595959"/>
    </w:rPr>
  </w:style>
  <w:style w:type="paragraph" w:customStyle="1" w:styleId="Titredossier">
    <w:name w:val="Titre dossier"/>
    <w:rsid w:val="002F7D58"/>
    <w:pPr>
      <w:spacing w:before="480" w:after="480"/>
      <w:ind w:left="3402"/>
    </w:pPr>
    <w:rPr>
      <w:rFonts w:ascii="Zurich UBlkEx BT" w:hAnsi="Zurich UBlkEx BT"/>
      <w:sz w:val="40"/>
      <w:lang w:val="en-GB" w:eastAsia="fr-FR"/>
    </w:rPr>
  </w:style>
  <w:style w:type="paragraph" w:customStyle="1" w:styleId="1fc">
    <w:name w:val="普通(网站)1"/>
    <w:basedOn w:val="a3"/>
    <w:rsid w:val="002F7D58"/>
    <w:rPr>
      <w:color w:val="595959"/>
    </w:rPr>
  </w:style>
  <w:style w:type="paragraph" w:customStyle="1" w:styleId="Code">
    <w:name w:val="Code"/>
    <w:basedOn w:val="a3"/>
    <w:rsid w:val="002F7D58"/>
    <w:pPr>
      <w:autoSpaceDE w:val="0"/>
      <w:autoSpaceDN w:val="0"/>
    </w:pPr>
    <w:rPr>
      <w:rFonts w:ascii="Courier New" w:hAnsi="Courier New"/>
      <w:color w:val="595959"/>
      <w:sz w:val="18"/>
    </w:rPr>
  </w:style>
  <w:style w:type="paragraph" w:customStyle="1" w:styleId="312">
    <w:name w:val="列表接续 31"/>
    <w:basedOn w:val="a3"/>
    <w:qFormat/>
    <w:rsid w:val="002F7D58"/>
    <w:pPr>
      <w:spacing w:after="120"/>
      <w:ind w:leftChars="600" w:left="1260"/>
    </w:pPr>
    <w:rPr>
      <w:color w:val="595959"/>
    </w:rPr>
  </w:style>
  <w:style w:type="paragraph" w:customStyle="1" w:styleId="Heading1NoNumber">
    <w:name w:val="Heading1 No Number"/>
    <w:basedOn w:val="1"/>
    <w:next w:val="a3"/>
    <w:rsid w:val="002F7D58"/>
    <w:pPr>
      <w:numPr>
        <w:numId w:val="0"/>
      </w:numPr>
    </w:pPr>
    <w:rPr>
      <w:color w:val="595959"/>
    </w:rPr>
  </w:style>
  <w:style w:type="paragraph" w:customStyle="1" w:styleId="910">
    <w:name w:val="索引 91"/>
    <w:basedOn w:val="a3"/>
    <w:next w:val="a3"/>
    <w:qFormat/>
    <w:rsid w:val="002F7D58"/>
    <w:pPr>
      <w:ind w:left="1890" w:hanging="210"/>
    </w:pPr>
    <w:rPr>
      <w:color w:val="595959"/>
      <w:sz w:val="20"/>
      <w:szCs w:val="20"/>
    </w:rPr>
  </w:style>
  <w:style w:type="paragraph" w:customStyle="1" w:styleId="ItemListTextinTable">
    <w:name w:val="Item List Text in Table"/>
    <w:basedOn w:val="TableText"/>
    <w:autoRedefine/>
    <w:rsid w:val="002F7D58"/>
    <w:pPr>
      <w:tabs>
        <w:tab w:val="left" w:pos="420"/>
      </w:tabs>
      <w:ind w:leftChars="200" w:left="200"/>
    </w:pPr>
  </w:style>
  <w:style w:type="paragraph" w:customStyle="1" w:styleId="ItemListinTable">
    <w:name w:val="Item List in Table"/>
    <w:basedOn w:val="a3"/>
    <w:autoRedefine/>
    <w:rsid w:val="002F7D58"/>
    <w:pPr>
      <w:widowControl w:val="0"/>
      <w:numPr>
        <w:numId w:val="16"/>
      </w:numPr>
      <w:tabs>
        <w:tab w:val="left" w:pos="420"/>
      </w:tabs>
      <w:spacing w:before="0" w:after="0"/>
      <w:jc w:val="both"/>
    </w:pPr>
    <w:rPr>
      <w:rFonts w:ascii="Arial" w:eastAsia="新宋体" w:hAnsi="Arial"/>
      <w:kern w:val="0"/>
    </w:rPr>
  </w:style>
  <w:style w:type="paragraph" w:customStyle="1" w:styleId="Command">
    <w:name w:val="Command"/>
    <w:qFormat/>
    <w:rsid w:val="002F7D58"/>
    <w:pPr>
      <w:spacing w:before="160" w:after="160"/>
    </w:pPr>
    <w:rPr>
      <w:rFonts w:ascii="Arial" w:eastAsia="黑体" w:hAnsi="Arial" w:cs="Arial"/>
      <w:sz w:val="21"/>
      <w:szCs w:val="21"/>
    </w:rPr>
  </w:style>
  <w:style w:type="paragraph" w:customStyle="1" w:styleId="1fd">
    <w:name w:val="收信人地址1"/>
    <w:basedOn w:val="a3"/>
    <w:qFormat/>
    <w:rsid w:val="002F7D58"/>
    <w:pPr>
      <w:ind w:leftChars="1400" w:left="100"/>
    </w:pPr>
    <w:rPr>
      <w:color w:val="595959"/>
    </w:rPr>
  </w:style>
  <w:style w:type="paragraph" w:customStyle="1" w:styleId="214">
    <w:name w:val="索引 21"/>
    <w:basedOn w:val="a3"/>
    <w:next w:val="a3"/>
    <w:qFormat/>
    <w:rsid w:val="002F7D58"/>
    <w:pPr>
      <w:ind w:leftChars="200" w:left="200"/>
    </w:pPr>
    <w:rPr>
      <w:color w:val="595959"/>
      <w:sz w:val="24"/>
    </w:rPr>
  </w:style>
  <w:style w:type="paragraph" w:customStyle="1" w:styleId="StepinAppendix">
    <w:name w:val="Step in Appendix"/>
    <w:basedOn w:val="Step"/>
    <w:qFormat/>
    <w:rsid w:val="002F7D58"/>
    <w:pPr>
      <w:numPr>
        <w:ilvl w:val="4"/>
        <w:numId w:val="3"/>
      </w:numPr>
      <w:topLinePunct w:val="0"/>
      <w:outlineLvl w:val="4"/>
    </w:pPr>
  </w:style>
  <w:style w:type="paragraph" w:customStyle="1" w:styleId="End">
    <w:name w:val="End"/>
    <w:basedOn w:val="a3"/>
    <w:autoRedefine/>
    <w:qFormat/>
    <w:rsid w:val="002F7D58"/>
    <w:pPr>
      <w:spacing w:after="400"/>
    </w:pPr>
    <w:rPr>
      <w:rFonts w:ascii="Arial Unicode MS" w:eastAsia="黑体" w:hAnsi="Arial Unicode MS"/>
    </w:rPr>
  </w:style>
  <w:style w:type="paragraph" w:customStyle="1" w:styleId="1fe">
    <w:name w:val="引文目录标题1"/>
    <w:basedOn w:val="a3"/>
    <w:next w:val="a3"/>
    <w:qFormat/>
    <w:rsid w:val="002F7D58"/>
    <w:pPr>
      <w:spacing w:before="120"/>
    </w:pPr>
    <w:rPr>
      <w:color w:val="595959"/>
    </w:rPr>
  </w:style>
  <w:style w:type="paragraph" w:customStyle="1" w:styleId="1ff">
    <w:name w:val="文档结构图1"/>
    <w:basedOn w:val="a3"/>
    <w:qFormat/>
    <w:rsid w:val="002F7D58"/>
    <w:pPr>
      <w:shd w:val="clear" w:color="auto" w:fill="000080"/>
    </w:pPr>
    <w:rPr>
      <w:color w:val="595959"/>
      <w:shd w:val="clear" w:color="auto" w:fill="000080"/>
    </w:rPr>
  </w:style>
  <w:style w:type="paragraph" w:customStyle="1" w:styleId="HTML19">
    <w:name w:val="HTML 预设格式1"/>
    <w:basedOn w:val="a3"/>
    <w:rsid w:val="002F7D58"/>
    <w:rPr>
      <w:rFonts w:ascii="Courier New" w:hAnsi="Courier New" w:cs="Courier New"/>
      <w:color w:val="595959"/>
    </w:rPr>
  </w:style>
  <w:style w:type="paragraph" w:customStyle="1" w:styleId="1ff0">
    <w:name w:val="批注主题1"/>
    <w:basedOn w:val="af6"/>
    <w:next w:val="af6"/>
    <w:qFormat/>
    <w:rsid w:val="002F7D58"/>
    <w:rPr>
      <w:b/>
      <w:bCs/>
      <w:color w:val="595959"/>
    </w:rPr>
  </w:style>
  <w:style w:type="paragraph" w:customStyle="1" w:styleId="1ff1">
    <w:name w:val="结束语1"/>
    <w:basedOn w:val="a3"/>
    <w:qFormat/>
    <w:rsid w:val="002F7D58"/>
    <w:pPr>
      <w:ind w:leftChars="2100" w:left="100"/>
    </w:pPr>
    <w:rPr>
      <w:color w:val="595959"/>
    </w:rPr>
  </w:style>
  <w:style w:type="paragraph" w:customStyle="1" w:styleId="1ff2">
    <w:name w:val="纯文本1"/>
    <w:basedOn w:val="a3"/>
    <w:qFormat/>
    <w:rsid w:val="002F7D58"/>
    <w:rPr>
      <w:rFonts w:ascii="宋体" w:hAnsi="Courier New" w:cs="Courier New"/>
      <w:color w:val="595959"/>
    </w:rPr>
  </w:style>
  <w:style w:type="paragraph" w:customStyle="1" w:styleId="afffff3">
    <w:name w:val="目录"/>
    <w:basedOn w:val="a3"/>
    <w:next w:val="a3"/>
    <w:qFormat/>
    <w:rsid w:val="002F7D58"/>
    <w:pPr>
      <w:jc w:val="center"/>
    </w:pPr>
    <w:rPr>
      <w:b/>
      <w:color w:val="595959"/>
      <w:sz w:val="24"/>
    </w:rPr>
  </w:style>
  <w:style w:type="paragraph" w:customStyle="1" w:styleId="112">
    <w:name w:val="自定义1.1"/>
    <w:basedOn w:val="20"/>
    <w:rsid w:val="002F7D58"/>
    <w:pPr>
      <w:tabs>
        <w:tab w:val="left" w:pos="756"/>
      </w:tabs>
    </w:pPr>
    <w:rPr>
      <w:color w:val="595959"/>
    </w:rPr>
  </w:style>
  <w:style w:type="paragraph" w:styleId="afffff4">
    <w:name w:val="List Paragraph"/>
    <w:basedOn w:val="a3"/>
    <w:uiPriority w:val="34"/>
    <w:qFormat/>
    <w:rsid w:val="002F7D58"/>
    <w:pPr>
      <w:ind w:firstLineChars="200" w:firstLine="420"/>
    </w:pPr>
    <w:rPr>
      <w:color w:val="595959"/>
    </w:rPr>
  </w:style>
  <w:style w:type="paragraph" w:customStyle="1" w:styleId="1ff3">
    <w:name w:val="文本块1"/>
    <w:basedOn w:val="a3"/>
    <w:rsid w:val="002F7D58"/>
    <w:pPr>
      <w:spacing w:after="120"/>
      <w:ind w:leftChars="700" w:left="1440" w:rightChars="700" w:right="1440"/>
    </w:pPr>
    <w:rPr>
      <w:color w:val="595959"/>
    </w:rPr>
  </w:style>
  <w:style w:type="paragraph" w:customStyle="1" w:styleId="512">
    <w:name w:val="列表编号 51"/>
    <w:basedOn w:val="a3"/>
    <w:qFormat/>
    <w:rsid w:val="002F7D58"/>
    <w:pPr>
      <w:tabs>
        <w:tab w:val="left" w:pos="2040"/>
      </w:tabs>
      <w:ind w:left="2040" w:hanging="360"/>
    </w:pPr>
    <w:rPr>
      <w:color w:val="595959"/>
    </w:rPr>
  </w:style>
  <w:style w:type="paragraph" w:customStyle="1" w:styleId="Default">
    <w:name w:val="Default"/>
    <w:rsid w:val="002F7D58"/>
    <w:pPr>
      <w:widowControl w:val="0"/>
      <w:autoSpaceDE w:val="0"/>
      <w:autoSpaceDN w:val="0"/>
      <w:adjustRightInd w:val="0"/>
      <w:spacing w:before="80" w:after="80" w:line="300" w:lineRule="auto"/>
      <w:ind w:left="200" w:hangingChars="200" w:hanging="200"/>
    </w:pPr>
    <w:rPr>
      <w:rFonts w:ascii="宋体"/>
      <w:sz w:val="21"/>
      <w:szCs w:val="21"/>
    </w:rPr>
  </w:style>
  <w:style w:type="paragraph" w:customStyle="1" w:styleId="Contents">
    <w:name w:val="Contents"/>
    <w:basedOn w:val="Heading1NoNumber"/>
    <w:autoRedefine/>
    <w:qFormat/>
    <w:rsid w:val="002F7D58"/>
    <w:pPr>
      <w:jc w:val="center"/>
      <w:outlineLvl w:val="9"/>
    </w:pPr>
    <w:rPr>
      <w:color w:val="262626"/>
    </w:rPr>
  </w:style>
  <w:style w:type="paragraph" w:customStyle="1" w:styleId="block">
    <w:name w:val="自定义block"/>
    <w:basedOn w:val="a3"/>
    <w:rsid w:val="002F7D58"/>
    <w:pPr>
      <w:keepNext/>
      <w:keepLines/>
      <w:spacing w:before="260" w:after="260"/>
      <w:outlineLvl w:val="2"/>
    </w:pPr>
    <w:rPr>
      <w:rFonts w:ascii="黑体" w:eastAsia="黑体" w:hAnsi="宋体"/>
      <w:color w:val="000000"/>
      <w:sz w:val="28"/>
    </w:rPr>
  </w:style>
  <w:style w:type="paragraph" w:customStyle="1" w:styleId="313">
    <w:name w:val="列表 31"/>
    <w:basedOn w:val="a3"/>
    <w:rsid w:val="002F7D58"/>
    <w:pPr>
      <w:ind w:leftChars="400" w:left="100" w:hanging="200"/>
    </w:pPr>
    <w:rPr>
      <w:color w:val="595959"/>
    </w:rPr>
  </w:style>
  <w:style w:type="paragraph" w:customStyle="1" w:styleId="ItemListText">
    <w:name w:val="Item List Text"/>
    <w:basedOn w:val="a3"/>
    <w:autoRedefine/>
    <w:qFormat/>
    <w:rsid w:val="002F7D58"/>
    <w:pPr>
      <w:spacing w:before="0" w:after="80"/>
      <w:ind w:left="425"/>
    </w:pPr>
    <w:rPr>
      <w:rFonts w:ascii="Arial" w:eastAsia="新宋体" w:hAnsi="Arial"/>
    </w:rPr>
  </w:style>
  <w:style w:type="paragraph" w:customStyle="1" w:styleId="SubItemListText">
    <w:name w:val="Sub Item List Text"/>
    <w:basedOn w:val="a3"/>
    <w:autoRedefine/>
    <w:rsid w:val="002F7D58"/>
    <w:pPr>
      <w:spacing w:before="80" w:after="80"/>
      <w:ind w:leftChars="400" w:left="400"/>
    </w:pPr>
    <w:rPr>
      <w:rFonts w:ascii="Arial" w:eastAsia="新宋体" w:hAnsi="Arial"/>
    </w:rPr>
  </w:style>
  <w:style w:type="paragraph" w:customStyle="1" w:styleId="ItemList">
    <w:name w:val="Item List"/>
    <w:basedOn w:val="a3"/>
    <w:autoRedefine/>
    <w:qFormat/>
    <w:rsid w:val="002F7D58"/>
    <w:pPr>
      <w:numPr>
        <w:numId w:val="17"/>
      </w:numPr>
      <w:spacing w:before="120" w:after="120"/>
    </w:pPr>
    <w:rPr>
      <w:rFonts w:ascii="Arial" w:eastAsia="新宋体" w:hAnsi="Arial"/>
    </w:rPr>
  </w:style>
  <w:style w:type="paragraph" w:customStyle="1" w:styleId="AboutThisChapter">
    <w:name w:val="About This Chapter"/>
    <w:basedOn w:val="a3"/>
    <w:next w:val="a3"/>
    <w:qFormat/>
    <w:rsid w:val="002F7D58"/>
    <w:pPr>
      <w:keepNext/>
      <w:keepLines/>
      <w:spacing w:before="600" w:after="560"/>
      <w:outlineLvl w:val="1"/>
    </w:pPr>
    <w:rPr>
      <w:rFonts w:ascii="Book Antiqua" w:hAnsi="Book Antiqua" w:cs="Book Antiqua"/>
      <w:bCs/>
      <w:noProof/>
      <w:color w:val="595959"/>
      <w:kern w:val="0"/>
      <w:sz w:val="36"/>
      <w:szCs w:val="36"/>
      <w:lang w:eastAsia="en-US"/>
    </w:rPr>
  </w:style>
  <w:style w:type="paragraph" w:customStyle="1" w:styleId="1ff4">
    <w:name w:val="电子邮件签名1"/>
    <w:basedOn w:val="a3"/>
    <w:qFormat/>
    <w:rsid w:val="002F7D58"/>
    <w:rPr>
      <w:color w:val="595959"/>
    </w:rPr>
  </w:style>
  <w:style w:type="paragraph" w:customStyle="1" w:styleId="mb0">
    <w:name w:val="mb0"/>
    <w:basedOn w:val="a3"/>
    <w:rsid w:val="002F7D58"/>
    <w:pPr>
      <w:topLinePunct w:val="0"/>
      <w:adjustRightInd/>
      <w:snapToGrid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:szCs w:val="24"/>
    </w:rPr>
  </w:style>
  <w:style w:type="paragraph" w:customStyle="1" w:styleId="p0">
    <w:name w:val="p0"/>
    <w:basedOn w:val="a3"/>
    <w:qFormat/>
    <w:rsid w:val="002F7D58"/>
    <w:rPr>
      <w:color w:val="595959"/>
      <w:kern w:val="0"/>
    </w:rPr>
  </w:style>
  <w:style w:type="paragraph" w:customStyle="1" w:styleId="ManualTitle1">
    <w:name w:val="Manual Title1"/>
    <w:rsid w:val="002F7D58"/>
    <w:rPr>
      <w:rFonts w:ascii="Arial" w:eastAsia="黑体" w:hAnsi="Arial"/>
      <w:noProof/>
      <w:sz w:val="30"/>
      <w:lang w:eastAsia="en-US"/>
    </w:rPr>
  </w:style>
  <w:style w:type="paragraph" w:customStyle="1" w:styleId="BlockLabelinAppendix">
    <w:name w:val="Block Label in Appendix"/>
    <w:basedOn w:val="BlockLabel"/>
    <w:next w:val="a3"/>
    <w:qFormat/>
    <w:rsid w:val="002F7D58"/>
    <w:pPr>
      <w:numPr>
        <w:numId w:val="3"/>
      </w:numPr>
      <w:topLinePunct w:val="0"/>
    </w:pPr>
    <w:rPr>
      <w:rFonts w:eastAsia="Arial"/>
    </w:rPr>
  </w:style>
  <w:style w:type="paragraph" w:customStyle="1" w:styleId="513">
    <w:name w:val="索引 51"/>
    <w:basedOn w:val="a3"/>
    <w:next w:val="a3"/>
    <w:qFormat/>
    <w:rsid w:val="002F7D58"/>
    <w:pPr>
      <w:ind w:left="1050" w:hanging="210"/>
    </w:pPr>
    <w:rPr>
      <w:color w:val="595959"/>
      <w:sz w:val="20"/>
      <w:szCs w:val="20"/>
    </w:rPr>
  </w:style>
  <w:style w:type="table" w:customStyle="1" w:styleId="RemarksTable">
    <w:name w:val="Remarks Table"/>
    <w:basedOn w:val="affff1"/>
    <w:qFormat/>
    <w:rsid w:val="002F7D58"/>
    <w:pPr>
      <w:widowControl w:val="0"/>
      <w:adjustRightInd w:val="0"/>
      <w:snapToGrid w:val="0"/>
    </w:pPr>
    <w:rPr>
      <w:rFonts w:ascii="Times New Roman" w:hAnsi="Times New Roman" w:cs="Arial"/>
      <w:kern w:val="0"/>
    </w:rPr>
    <w:tblPr>
      <w:tblInd w:w="1814" w:type="dxa"/>
    </w:tblPr>
    <w:trPr>
      <w:cantSplit/>
    </w:trPr>
  </w:style>
  <w:style w:type="table" w:customStyle="1" w:styleId="Table">
    <w:name w:val="Table"/>
    <w:basedOn w:val="affff5"/>
    <w:qFormat/>
    <w:rsid w:val="002F7D58"/>
    <w:pPr>
      <w:spacing w:before="80" w:after="80" w:line="300" w:lineRule="atLeast"/>
    </w:pPr>
    <w:rPr>
      <w:rFonts w:ascii="Arial" w:hAnsi="Arial" w:cs="Arial"/>
    </w:rPr>
    <w:tblPr>
      <w:tblBorders>
        <w:top w:val="single" w:sz="4" w:space="0" w:color="7F7F7F" w:themeColor="text1" w:themeTint="80"/>
        <w:left w:val="none" w:sz="0" w:space="0" w:color="auto"/>
        <w:bottom w:val="single" w:sz="4" w:space="0" w:color="7F7F7F" w:themeColor="text1" w:themeTint="80"/>
        <w:right w:val="none" w:sz="0" w:space="0" w:color="auto"/>
        <w:insideH w:val="single" w:sz="4" w:space="0" w:color="7F7F7F" w:themeColor="text1" w:themeTint="80"/>
        <w:insideV w:val="none" w:sz="0" w:space="0" w:color="auto"/>
      </w:tblBorders>
    </w:tblPr>
    <w:tcPr>
      <w:shd w:val="clear" w:color="auto" w:fill="auto"/>
      <w:tcMar>
        <w:top w:w="57" w:type="dxa"/>
        <w:bottom w:w="57" w:type="dxa"/>
      </w:tcMa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auto"/>
        <w:ind w:leftChars="0" w:left="0" w:rightChars="0" w:right="0" w:firstLineChars="0" w:firstLine="0"/>
        <w:contextualSpacing w:val="0"/>
      </w:pPr>
      <w:rPr>
        <w:rFonts w:ascii="Book Antiqua" w:eastAsia="黑体" w:hAnsi="Book Antiqua"/>
        <w:b w:val="0"/>
        <w:bCs w:val="0"/>
        <w:i w:val="0"/>
        <w:iCs w:val="0"/>
        <w:color w:val="auto"/>
        <w:sz w:val="22"/>
        <w:szCs w:val="20"/>
      </w:rPr>
      <w:tblPr/>
      <w:tcPr>
        <w:shd w:val="clear" w:color="auto" w:fill="6EB92B"/>
      </w:tcPr>
    </w:tblStylePr>
  </w:style>
  <w:style w:type="table" w:customStyle="1" w:styleId="TableNoFrame">
    <w:name w:val="Table No Frame"/>
    <w:basedOn w:val="affff1"/>
    <w:rsid w:val="002F7D58"/>
    <w:pPr>
      <w:widowControl w:val="0"/>
    </w:pPr>
    <w:rPr>
      <w:rFonts w:ascii="Times New Roman" w:hAnsi="Times New Roman"/>
      <w:kern w:val="0"/>
      <w:sz w:val="20"/>
      <w:szCs w:val="20"/>
    </w:rPr>
    <w:tblPr>
      <w:tblInd w:w="113" w:type="dxa"/>
    </w:tblPr>
  </w:style>
  <w:style w:type="character" w:customStyle="1" w:styleId="TableDescriptionChar">
    <w:name w:val="Table Description Char"/>
    <w:link w:val="TableDescription"/>
    <w:qFormat/>
    <w:rsid w:val="002F7D58"/>
    <w:rPr>
      <w:rFonts w:ascii="Arial" w:eastAsia="黑体" w:hAnsi="Arial" w:cs="Arial"/>
      <w:spacing w:val="-4"/>
      <w:kern w:val="2"/>
      <w:sz w:val="21"/>
      <w:szCs w:val="21"/>
    </w:rPr>
  </w:style>
  <w:style w:type="paragraph" w:customStyle="1" w:styleId="p15">
    <w:name w:val="p15"/>
    <w:basedOn w:val="a3"/>
    <w:rsid w:val="002F7D58"/>
    <w:pPr>
      <w:spacing w:before="80" w:after="80"/>
    </w:pPr>
    <w:rPr>
      <w:color w:val="595959"/>
      <w:kern w:val="0"/>
      <w:sz w:val="22"/>
      <w:szCs w:val="22"/>
    </w:rPr>
  </w:style>
  <w:style w:type="paragraph" w:customStyle="1" w:styleId="p17">
    <w:name w:val="p17"/>
    <w:basedOn w:val="a3"/>
    <w:qFormat/>
    <w:rsid w:val="002F7D58"/>
    <w:rPr>
      <w:color w:val="595959"/>
      <w:spacing w:val="-4"/>
      <w:kern w:val="0"/>
      <w:sz w:val="28"/>
      <w:szCs w:val="28"/>
    </w:rPr>
  </w:style>
  <w:style w:type="paragraph" w:customStyle="1" w:styleId="p19">
    <w:name w:val="p19"/>
    <w:basedOn w:val="a3"/>
    <w:rsid w:val="002F7D58"/>
    <w:pPr>
      <w:spacing w:before="80" w:after="80" w:line="240" w:lineRule="atLeast"/>
    </w:pPr>
    <w:rPr>
      <w:color w:val="595959"/>
      <w:kern w:val="0"/>
    </w:rPr>
  </w:style>
  <w:style w:type="paragraph" w:customStyle="1" w:styleId="p20">
    <w:name w:val="p20"/>
    <w:basedOn w:val="a3"/>
    <w:qFormat/>
    <w:rsid w:val="002F7D58"/>
    <w:pPr>
      <w:ind w:left="433" w:hanging="420"/>
    </w:pPr>
    <w:rPr>
      <w:color w:val="595959"/>
      <w:kern w:val="0"/>
    </w:rPr>
  </w:style>
  <w:style w:type="paragraph" w:customStyle="1" w:styleId="p22">
    <w:name w:val="p22"/>
    <w:basedOn w:val="a3"/>
    <w:qFormat/>
    <w:rsid w:val="002F7D58"/>
    <w:pPr>
      <w:spacing w:line="240" w:lineRule="atLeast"/>
    </w:pPr>
    <w:rPr>
      <w:rFonts w:ascii="Book Antiqua" w:hAnsi="Book Antiqua" w:cs="宋体"/>
      <w:b/>
      <w:bCs/>
      <w:color w:val="595959"/>
      <w:kern w:val="0"/>
    </w:rPr>
  </w:style>
  <w:style w:type="paragraph" w:customStyle="1" w:styleId="afffff5">
    <w:name w:val="段"/>
    <w:qFormat/>
    <w:rsid w:val="002F7D58"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  <w:kern w:val="2"/>
      <w:sz w:val="22"/>
      <w:szCs w:val="22"/>
    </w:rPr>
  </w:style>
  <w:style w:type="paragraph" w:customStyle="1" w:styleId="afffff6">
    <w:name w:val="示例×："/>
    <w:basedOn w:val="a3"/>
    <w:qFormat/>
    <w:rsid w:val="002F7D58"/>
    <w:pPr>
      <w:tabs>
        <w:tab w:val="left" w:pos="425"/>
      </w:tabs>
      <w:spacing w:beforeLines="100" w:before="312" w:afterLines="100" w:after="312"/>
      <w:ind w:left="425" w:hanging="425"/>
      <w:outlineLvl w:val="1"/>
    </w:pPr>
    <w:rPr>
      <w:rFonts w:ascii="宋体" w:eastAsia="黑体"/>
      <w:color w:val="595959"/>
      <w:kern w:val="0"/>
      <w:sz w:val="18"/>
      <w:szCs w:val="18"/>
    </w:rPr>
  </w:style>
  <w:style w:type="paragraph" w:customStyle="1" w:styleId="afffff7">
    <w:name w:val="字母编号列项（一级）"/>
    <w:rsid w:val="002F7D58"/>
    <w:pPr>
      <w:tabs>
        <w:tab w:val="left" w:pos="840"/>
      </w:tabs>
      <w:ind w:left="839" w:hanging="419"/>
      <w:jc w:val="both"/>
    </w:pPr>
    <w:rPr>
      <w:rFonts w:ascii="宋体"/>
      <w:sz w:val="21"/>
    </w:rPr>
  </w:style>
  <w:style w:type="paragraph" w:customStyle="1" w:styleId="113">
    <w:name w:val="1.1"/>
    <w:basedOn w:val="20"/>
    <w:qFormat/>
    <w:rsid w:val="002F7D58"/>
    <w:pPr>
      <w:tabs>
        <w:tab w:val="left" w:pos="756"/>
      </w:tabs>
    </w:pPr>
  </w:style>
  <w:style w:type="paragraph" w:customStyle="1" w:styleId="1ff5">
    <w:name w:val=".. 1"/>
    <w:basedOn w:val="Default"/>
    <w:next w:val="Default"/>
    <w:rsid w:val="002F7D58"/>
    <w:pPr>
      <w:spacing w:before="120" w:after="120"/>
    </w:pPr>
    <w:rPr>
      <w:sz w:val="24"/>
      <w:szCs w:val="24"/>
    </w:rPr>
  </w:style>
  <w:style w:type="paragraph" w:customStyle="1" w:styleId="TOC20">
    <w:name w:val="TOC 标题2"/>
    <w:next w:val="TOC1"/>
    <w:rsid w:val="002F7D58"/>
    <w:pPr>
      <w:keepNext/>
      <w:snapToGrid w:val="0"/>
      <w:spacing w:before="480" w:after="360"/>
      <w:jc w:val="center"/>
    </w:pPr>
    <w:rPr>
      <w:rFonts w:ascii="Arial" w:eastAsia="黑体" w:hAnsi="Arial"/>
      <w:noProof/>
      <w:sz w:val="36"/>
    </w:rPr>
  </w:style>
  <w:style w:type="paragraph" w:customStyle="1" w:styleId="ItemListChar">
    <w:name w:val="Item List Char"/>
    <w:link w:val="ItemListCharChar"/>
    <w:rsid w:val="002F7D58"/>
    <w:pPr>
      <w:numPr>
        <w:numId w:val="18"/>
      </w:numPr>
      <w:spacing w:line="300" w:lineRule="auto"/>
      <w:jc w:val="both"/>
    </w:pPr>
    <w:rPr>
      <w:rFonts w:ascii="Arial" w:hAnsi="Arial"/>
      <w:sz w:val="21"/>
    </w:rPr>
  </w:style>
  <w:style w:type="character" w:customStyle="1" w:styleId="ItemListCharChar">
    <w:name w:val="Item List Char Char"/>
    <w:link w:val="ItemListChar"/>
    <w:rsid w:val="002F7D58"/>
    <w:rPr>
      <w:rFonts w:ascii="Arial" w:hAnsi="Arial"/>
      <w:sz w:val="21"/>
    </w:rPr>
  </w:style>
  <w:style w:type="table" w:customStyle="1" w:styleId="afffff8">
    <w:name w:val="正文中的表格"/>
    <w:basedOn w:val="affff1"/>
    <w:qFormat/>
    <w:rsid w:val="002F7D58"/>
    <w:rPr>
      <w:rFonts w:ascii="Arial" w:hAnsi="Arial"/>
      <w:sz w:val="18"/>
      <w:szCs w:val="18"/>
    </w:rPr>
    <w:tblPr>
      <w:tblInd w:w="1809" w:type="dxa"/>
    </w:tblPr>
    <w:trPr>
      <w:cantSplit/>
    </w:trPr>
    <w:tcPr>
      <w:vAlign w:val="center"/>
    </w:tcPr>
  </w:style>
  <w:style w:type="paragraph" w:customStyle="1" w:styleId="afffff9">
    <w:name w:val="表格题注"/>
    <w:basedOn w:val="a3"/>
    <w:next w:val="a3"/>
    <w:autoRedefine/>
    <w:qFormat/>
    <w:rsid w:val="002F7D58"/>
    <w:pPr>
      <w:keepLines/>
      <w:spacing w:beforeLines="100" w:before="240"/>
      <w:ind w:left="1089" w:hanging="369"/>
      <w:jc w:val="center"/>
    </w:pPr>
    <w:rPr>
      <w:sz w:val="18"/>
      <w:szCs w:val="18"/>
    </w:rPr>
  </w:style>
  <w:style w:type="paragraph" w:customStyle="1" w:styleId="afffffa">
    <w:name w:val="注示头"/>
    <w:basedOn w:val="a3"/>
    <w:qFormat/>
    <w:rsid w:val="002F7D58"/>
    <w:pPr>
      <w:pBdr>
        <w:top w:val="single" w:sz="4" w:space="1" w:color="000000"/>
      </w:pBdr>
      <w:spacing w:line="360" w:lineRule="auto"/>
      <w:jc w:val="both"/>
    </w:pPr>
    <w:rPr>
      <w:rFonts w:ascii="Arial" w:eastAsia="黑体" w:hAnsi="Arial"/>
      <w:sz w:val="18"/>
    </w:rPr>
  </w:style>
  <w:style w:type="paragraph" w:customStyle="1" w:styleId="afffffb">
    <w:name w:val="注示文本"/>
    <w:basedOn w:val="a3"/>
    <w:qFormat/>
    <w:rsid w:val="002F7D58"/>
    <w:pPr>
      <w:pBdr>
        <w:bottom w:val="single" w:sz="4" w:space="1" w:color="000000"/>
      </w:pBdr>
      <w:spacing w:line="360" w:lineRule="auto"/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ffffc">
    <w:name w:val="表头文本"/>
    <w:basedOn w:val="a3"/>
    <w:autoRedefine/>
    <w:rsid w:val="002F7D58"/>
    <w:pPr>
      <w:jc w:val="center"/>
    </w:pPr>
    <w:rPr>
      <w:b/>
      <w:sz w:val="18"/>
    </w:rPr>
  </w:style>
  <w:style w:type="paragraph" w:customStyle="1" w:styleId="afffffd">
    <w:name w:val="表格文本"/>
    <w:basedOn w:val="a3"/>
    <w:rsid w:val="002F7D58"/>
    <w:pPr>
      <w:tabs>
        <w:tab w:val="decimal" w:pos="0"/>
      </w:tabs>
    </w:pPr>
    <w:rPr>
      <w:rFonts w:ascii="Arial" w:hAnsi="Arial"/>
      <w:noProof/>
    </w:rPr>
  </w:style>
  <w:style w:type="paragraph" w:customStyle="1" w:styleId="afffffe">
    <w:name w:val="文档标题"/>
    <w:basedOn w:val="a3"/>
    <w:rsid w:val="002F7D58"/>
    <w:pPr>
      <w:tabs>
        <w:tab w:val="left" w:pos="0"/>
      </w:tabs>
      <w:spacing w:before="300" w:after="300"/>
      <w:jc w:val="center"/>
    </w:pPr>
    <w:rPr>
      <w:rFonts w:ascii="Arial" w:eastAsia="黑体" w:hAnsi="Arial"/>
      <w:sz w:val="32"/>
      <w:szCs w:val="32"/>
    </w:rPr>
  </w:style>
  <w:style w:type="paragraph" w:customStyle="1" w:styleId="affffff">
    <w:name w:val="编写建议"/>
    <w:basedOn w:val="a3"/>
    <w:link w:val="Charf6"/>
    <w:rsid w:val="002F7D58"/>
    <w:pPr>
      <w:spacing w:line="360" w:lineRule="auto"/>
      <w:ind w:firstLineChars="200" w:firstLine="200"/>
    </w:pPr>
    <w:rPr>
      <w:i/>
      <w:color w:val="0000FF"/>
    </w:rPr>
  </w:style>
  <w:style w:type="character" w:customStyle="1" w:styleId="Charf6">
    <w:name w:val="编写建议 Char"/>
    <w:link w:val="affffff"/>
    <w:qFormat/>
    <w:rsid w:val="002F7D58"/>
    <w:rPr>
      <w:rFonts w:ascii="Segoe UI Light" w:eastAsia="等线 Light" w:hAnsi="Segoe UI Light" w:cs="Arial"/>
      <w:i/>
      <w:color w:val="0000FF"/>
      <w:kern w:val="2"/>
      <w:sz w:val="21"/>
      <w:szCs w:val="21"/>
    </w:rPr>
  </w:style>
  <w:style w:type="paragraph" w:customStyle="1" w:styleId="affffff0">
    <w:name w:val="插图题注"/>
    <w:basedOn w:val="a3"/>
    <w:next w:val="a3"/>
    <w:autoRedefine/>
    <w:rsid w:val="002F7D58"/>
    <w:pPr>
      <w:spacing w:afterLines="100" w:after="240"/>
      <w:ind w:left="567" w:firstLine="1134"/>
      <w:jc w:val="center"/>
    </w:pPr>
    <w:rPr>
      <w:sz w:val="18"/>
      <w:szCs w:val="18"/>
    </w:rPr>
  </w:style>
  <w:style w:type="paragraph" w:customStyle="1" w:styleId="annotation">
    <w:name w:val="annotation"/>
    <w:basedOn w:val="a3"/>
    <w:autoRedefine/>
    <w:qFormat/>
    <w:rsid w:val="002F7D58"/>
    <w:pPr>
      <w:keepLines/>
      <w:numPr>
        <w:ilvl w:val="12"/>
      </w:numPr>
      <w:spacing w:line="360" w:lineRule="auto"/>
      <w:ind w:left="1134"/>
    </w:pPr>
  </w:style>
  <w:style w:type="paragraph" w:customStyle="1" w:styleId="chaptertitle">
    <w:name w:val="chapter title"/>
    <w:basedOn w:val="a3"/>
    <w:autoRedefine/>
    <w:rsid w:val="002F7D58"/>
    <w:pPr>
      <w:tabs>
        <w:tab w:val="left" w:pos="0"/>
      </w:tabs>
      <w:spacing w:before="300" w:after="300"/>
      <w:jc w:val="center"/>
    </w:pPr>
    <w:rPr>
      <w:sz w:val="30"/>
    </w:rPr>
  </w:style>
  <w:style w:type="paragraph" w:customStyle="1" w:styleId="catalogoffigureandtable">
    <w:name w:val="catalog of figure and table"/>
    <w:basedOn w:val="a3"/>
    <w:autoRedefine/>
    <w:qFormat/>
    <w:rsid w:val="002F7D58"/>
    <w:p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footnotes">
    <w:name w:val="footnotes"/>
    <w:basedOn w:val="a3"/>
    <w:autoRedefine/>
    <w:qFormat/>
    <w:rsid w:val="002F7D58"/>
    <w:pPr>
      <w:tabs>
        <w:tab w:val="num" w:pos="425"/>
      </w:tabs>
      <w:spacing w:after="90"/>
      <w:ind w:left="425" w:hanging="425"/>
    </w:pPr>
    <w:rPr>
      <w:sz w:val="18"/>
    </w:rPr>
  </w:style>
  <w:style w:type="paragraph" w:customStyle="1" w:styleId="code0">
    <w:name w:val="code"/>
    <w:basedOn w:val="a3"/>
    <w:autoRedefine/>
    <w:qFormat/>
    <w:rsid w:val="002F7D58"/>
    <w:pPr>
      <w:spacing w:line="360" w:lineRule="auto"/>
      <w:ind w:left="1134"/>
    </w:pPr>
    <w:rPr>
      <w:rFonts w:ascii="Courier New" w:hAnsi="Courier New"/>
      <w:sz w:val="18"/>
    </w:rPr>
  </w:style>
  <w:style w:type="paragraph" w:customStyle="1" w:styleId="confidentialitylevelonheader">
    <w:name w:val="confidentiality level on header"/>
    <w:basedOn w:val="a3"/>
    <w:autoRedefine/>
    <w:qFormat/>
    <w:rsid w:val="002F7D58"/>
    <w:pPr>
      <w:jc w:val="right"/>
    </w:pPr>
    <w:rPr>
      <w:sz w:val="18"/>
    </w:rPr>
  </w:style>
  <w:style w:type="paragraph" w:customStyle="1" w:styleId="referance">
    <w:name w:val="referance"/>
    <w:basedOn w:val="a3"/>
    <w:autoRedefine/>
    <w:qFormat/>
    <w:rsid w:val="002F7D58"/>
    <w:pPr>
      <w:tabs>
        <w:tab w:val="num" w:pos="425"/>
      </w:tabs>
      <w:ind w:left="425" w:hanging="425"/>
    </w:pPr>
    <w:rPr>
      <w:rFonts w:ascii="宋体"/>
    </w:rPr>
  </w:style>
  <w:style w:type="paragraph" w:customStyle="1" w:styleId="compilingadvice">
    <w:name w:val="compiling advice"/>
    <w:basedOn w:val="a3"/>
    <w:autoRedefine/>
    <w:qFormat/>
    <w:rsid w:val="002F7D58"/>
    <w:pPr>
      <w:spacing w:line="360" w:lineRule="auto"/>
      <w:ind w:left="1134"/>
    </w:pPr>
    <w:rPr>
      <w:i/>
      <w:color w:val="0000FF"/>
    </w:rPr>
  </w:style>
  <w:style w:type="paragraph" w:customStyle="1" w:styleId="tabletextoncover">
    <w:name w:val="table text on cover"/>
    <w:basedOn w:val="a3"/>
    <w:autoRedefine/>
    <w:qFormat/>
    <w:rsid w:val="002F7D58"/>
    <w:pPr>
      <w:jc w:val="center"/>
    </w:pPr>
    <w:rPr>
      <w:b/>
      <w:sz w:val="24"/>
    </w:rPr>
  </w:style>
  <w:style w:type="paragraph" w:customStyle="1" w:styleId="documenttitleoncover">
    <w:name w:val="document title on cover"/>
    <w:basedOn w:val="a3"/>
    <w:autoRedefine/>
    <w:rsid w:val="002F7D58"/>
    <w:pPr>
      <w:spacing w:line="360" w:lineRule="auto"/>
      <w:jc w:val="center"/>
    </w:pPr>
    <w:rPr>
      <w:b/>
      <w:sz w:val="56"/>
    </w:rPr>
  </w:style>
  <w:style w:type="paragraph" w:customStyle="1" w:styleId="catalog1">
    <w:name w:val="catalog 1"/>
    <w:basedOn w:val="a3"/>
    <w:autoRedefine/>
    <w:qFormat/>
    <w:rsid w:val="002F7D58"/>
    <w:pPr>
      <w:ind w:left="198" w:hanging="113"/>
    </w:pPr>
  </w:style>
  <w:style w:type="paragraph" w:customStyle="1" w:styleId="catalog2">
    <w:name w:val="catalog 2"/>
    <w:basedOn w:val="a3"/>
    <w:qFormat/>
    <w:rsid w:val="002F7D58"/>
    <w:pPr>
      <w:ind w:left="453" w:hanging="283"/>
    </w:pPr>
  </w:style>
  <w:style w:type="paragraph" w:customStyle="1" w:styleId="catalog4">
    <w:name w:val="catalog 4"/>
    <w:basedOn w:val="a3"/>
    <w:autoRedefine/>
    <w:qFormat/>
    <w:rsid w:val="002F7D58"/>
    <w:pPr>
      <w:ind w:left="1134" w:hanging="567"/>
    </w:pPr>
  </w:style>
  <w:style w:type="paragraph" w:customStyle="1" w:styleId="catalog5">
    <w:name w:val="catalog 5"/>
    <w:basedOn w:val="a3"/>
    <w:rsid w:val="002F7D58"/>
    <w:pPr>
      <w:ind w:left="680"/>
    </w:pPr>
  </w:style>
  <w:style w:type="paragraph" w:customStyle="1" w:styleId="catalog6">
    <w:name w:val="catalog 6"/>
    <w:basedOn w:val="a3"/>
    <w:autoRedefine/>
    <w:qFormat/>
    <w:rsid w:val="002F7D58"/>
    <w:pPr>
      <w:ind w:left="1757" w:hanging="907"/>
    </w:pPr>
  </w:style>
  <w:style w:type="paragraph" w:customStyle="1" w:styleId="catalog7">
    <w:name w:val="catalog 7"/>
    <w:basedOn w:val="a3"/>
    <w:autoRedefine/>
    <w:rsid w:val="002F7D58"/>
    <w:pPr>
      <w:ind w:left="2041" w:hanging="1077"/>
    </w:pPr>
    <w:rPr>
      <w:rFonts w:ascii="宋体"/>
    </w:rPr>
  </w:style>
  <w:style w:type="paragraph" w:customStyle="1" w:styleId="catalog8">
    <w:name w:val="catalog 8"/>
    <w:basedOn w:val="a3"/>
    <w:autoRedefine/>
    <w:qFormat/>
    <w:rsid w:val="002F7D58"/>
    <w:pPr>
      <w:ind w:left="113"/>
    </w:pPr>
  </w:style>
  <w:style w:type="paragraph" w:customStyle="1" w:styleId="catalog9">
    <w:name w:val="catalog 9"/>
    <w:basedOn w:val="a3"/>
    <w:autoRedefine/>
    <w:rsid w:val="002F7D58"/>
    <w:pPr>
      <w:ind w:left="113"/>
    </w:pPr>
  </w:style>
  <w:style w:type="paragraph" w:customStyle="1" w:styleId="figuredescriptionwithoutautonumbering">
    <w:name w:val="figure description without auto numbering"/>
    <w:basedOn w:val="a3"/>
    <w:autoRedefine/>
    <w:rsid w:val="002F7D58"/>
    <w:pPr>
      <w:spacing w:before="105" w:line="360" w:lineRule="auto"/>
      <w:ind w:firstLine="425"/>
      <w:jc w:val="center"/>
    </w:pPr>
  </w:style>
  <w:style w:type="paragraph" w:customStyle="1" w:styleId="documenttitleonheader">
    <w:name w:val="document title on header"/>
    <w:basedOn w:val="a3"/>
    <w:autoRedefine/>
    <w:qFormat/>
    <w:rsid w:val="002F7D58"/>
    <w:rPr>
      <w:sz w:val="18"/>
    </w:rPr>
  </w:style>
  <w:style w:type="paragraph" w:customStyle="1" w:styleId="textindentation">
    <w:name w:val="text indentation"/>
    <w:basedOn w:val="a3"/>
    <w:autoRedefine/>
    <w:rsid w:val="002F7D58"/>
    <w:pPr>
      <w:spacing w:line="360" w:lineRule="auto"/>
      <w:ind w:left="1134"/>
    </w:pPr>
  </w:style>
  <w:style w:type="paragraph" w:customStyle="1" w:styleId="keywords">
    <w:name w:val="keywords"/>
    <w:basedOn w:val="a3"/>
    <w:autoRedefine/>
    <w:qFormat/>
    <w:rsid w:val="002F7D58"/>
    <w:pPr>
      <w:tabs>
        <w:tab w:val="left" w:pos="907"/>
      </w:tabs>
      <w:spacing w:line="360" w:lineRule="auto"/>
      <w:ind w:left="879" w:hanging="879"/>
    </w:pPr>
  </w:style>
  <w:style w:type="paragraph" w:customStyle="1" w:styleId="revisionrecord0">
    <w:name w:val="revision record"/>
    <w:basedOn w:val="a3"/>
    <w:autoRedefine/>
    <w:qFormat/>
    <w:rsid w:val="002F7D58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catalog">
    <w:name w:val="catalog"/>
    <w:basedOn w:val="a3"/>
    <w:autoRedefine/>
    <w:qFormat/>
    <w:rsid w:val="002F7D58"/>
    <w:pPr>
      <w:pageBreakBefore/>
      <w:numPr>
        <w:ilvl w:val="12"/>
      </w:numPr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documenttitle">
    <w:name w:val="document title"/>
    <w:basedOn w:val="a3"/>
    <w:autoRedefine/>
    <w:qFormat/>
    <w:rsid w:val="002F7D58"/>
    <w:pPr>
      <w:tabs>
        <w:tab w:val="left" w:pos="0"/>
      </w:tabs>
      <w:spacing w:before="300" w:after="300"/>
      <w:jc w:val="center"/>
      <w:outlineLvl w:val="0"/>
    </w:pPr>
    <w:rPr>
      <w:sz w:val="30"/>
    </w:rPr>
  </w:style>
  <w:style w:type="paragraph" w:customStyle="1" w:styleId="abstract">
    <w:name w:val="abstract"/>
    <w:basedOn w:val="a3"/>
    <w:autoRedefine/>
    <w:qFormat/>
    <w:rsid w:val="002F7D58"/>
    <w:pPr>
      <w:numPr>
        <w:ilvl w:val="7"/>
        <w:numId w:val="19"/>
      </w:numPr>
      <w:tabs>
        <w:tab w:val="left" w:pos="907"/>
      </w:tabs>
      <w:spacing w:line="360" w:lineRule="auto"/>
    </w:pPr>
  </w:style>
  <w:style w:type="paragraph" w:customStyle="1" w:styleId="defaulttext">
    <w:name w:val="default text"/>
    <w:basedOn w:val="a3"/>
    <w:autoRedefine/>
    <w:qFormat/>
    <w:rsid w:val="002F7D58"/>
    <w:pPr>
      <w:spacing w:line="360" w:lineRule="auto"/>
    </w:pPr>
  </w:style>
  <w:style w:type="paragraph" w:customStyle="1" w:styleId="affffff1">
    <w:name w:val="图号"/>
    <w:basedOn w:val="a3"/>
    <w:autoRedefine/>
    <w:rsid w:val="002F7D58"/>
    <w:pPr>
      <w:spacing w:before="105"/>
      <w:jc w:val="center"/>
    </w:pPr>
    <w:rPr>
      <w:rFonts w:ascii="Arial" w:hAnsi="Arial"/>
      <w:sz w:val="18"/>
      <w:szCs w:val="18"/>
    </w:rPr>
  </w:style>
  <w:style w:type="paragraph" w:customStyle="1" w:styleId="affffff2">
    <w:name w:val="封面文档标题"/>
    <w:basedOn w:val="a3"/>
    <w:autoRedefine/>
    <w:rsid w:val="002F7D58"/>
    <w:pPr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0">
    <w:name w:val="封面"/>
    <w:basedOn w:val="a3"/>
    <w:autoRedefine/>
    <w:rsid w:val="002F7D58"/>
    <w:pPr>
      <w:numPr>
        <w:numId w:val="20"/>
      </w:numPr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ffff3">
    <w:name w:val="摘要"/>
    <w:basedOn w:val="a3"/>
    <w:rsid w:val="002F7D58"/>
    <w:pPr>
      <w:tabs>
        <w:tab w:val="left" w:pos="907"/>
      </w:tabs>
      <w:ind w:left="879" w:hanging="879"/>
      <w:jc w:val="both"/>
    </w:pPr>
  </w:style>
  <w:style w:type="paragraph" w:customStyle="1" w:styleId="affffff4">
    <w:name w:val="参考资料清单"/>
    <w:basedOn w:val="a3"/>
    <w:autoRedefine/>
    <w:rsid w:val="002F7D58"/>
    <w:pPr>
      <w:ind w:left="360"/>
      <w:jc w:val="both"/>
    </w:pPr>
    <w:rPr>
      <w:rFonts w:ascii="Arial" w:hAnsi="Arial"/>
    </w:rPr>
  </w:style>
  <w:style w:type="paragraph" w:customStyle="1" w:styleId="affffff5">
    <w:name w:val="关键词"/>
    <w:basedOn w:val="affffff3"/>
    <w:rsid w:val="002F7D58"/>
  </w:style>
  <w:style w:type="paragraph" w:customStyle="1" w:styleId="affffff6">
    <w:name w:val="内容说明"/>
    <w:autoRedefine/>
    <w:qFormat/>
    <w:rsid w:val="002F7D58"/>
    <w:pPr>
      <w:spacing w:after="120"/>
      <w:ind w:left="567"/>
    </w:pPr>
    <w:rPr>
      <w:i/>
      <w:noProof/>
      <w:color w:val="0000FF"/>
      <w:sz w:val="21"/>
    </w:rPr>
  </w:style>
  <w:style w:type="paragraph" w:customStyle="1" w:styleId="affffff7">
    <w:name w:val="表头"/>
    <w:basedOn w:val="a3"/>
    <w:qFormat/>
    <w:rsid w:val="002F7D58"/>
    <w:pPr>
      <w:jc w:val="center"/>
    </w:pPr>
    <w:rPr>
      <w:sz w:val="18"/>
    </w:rPr>
  </w:style>
  <w:style w:type="paragraph" w:customStyle="1" w:styleId="DefaultText0">
    <w:name w:val="Default Text"/>
    <w:basedOn w:val="a3"/>
    <w:rsid w:val="002F7D58"/>
    <w:rPr>
      <w:sz w:val="24"/>
    </w:rPr>
  </w:style>
  <w:style w:type="paragraph" w:customStyle="1" w:styleId="affffff8">
    <w:name w:val="缺省文本"/>
    <w:basedOn w:val="a3"/>
    <w:autoRedefine/>
    <w:qFormat/>
    <w:rsid w:val="002F7D58"/>
    <w:pPr>
      <w:spacing w:line="360" w:lineRule="auto"/>
    </w:pPr>
    <w:rPr>
      <w:rFonts w:ascii="Arial" w:hAnsi="Arial"/>
    </w:rPr>
  </w:style>
  <w:style w:type="paragraph" w:customStyle="1" w:styleId="a2">
    <w:name w:val="表号"/>
    <w:basedOn w:val="a3"/>
    <w:next w:val="affff"/>
    <w:autoRedefine/>
    <w:rsid w:val="002F7D58"/>
    <w:pPr>
      <w:keepLines/>
      <w:numPr>
        <w:ilvl w:val="8"/>
        <w:numId w:val="19"/>
      </w:numPr>
      <w:ind w:hangingChars="639" w:hanging="639"/>
      <w:jc w:val="center"/>
    </w:pPr>
    <w:rPr>
      <w:rFonts w:ascii="Arial" w:hAnsi="Arial"/>
      <w:sz w:val="18"/>
      <w:szCs w:val="18"/>
    </w:rPr>
  </w:style>
  <w:style w:type="paragraph" w:customStyle="1" w:styleId="affffff9">
    <w:name w:val="封面表格文本"/>
    <w:basedOn w:val="a3"/>
    <w:autoRedefine/>
    <w:qFormat/>
    <w:rsid w:val="002F7D58"/>
    <w:pPr>
      <w:jc w:val="center"/>
    </w:pPr>
    <w:rPr>
      <w:rFonts w:ascii="Arial" w:hAnsi="Arial"/>
    </w:rPr>
  </w:style>
  <w:style w:type="paragraph" w:customStyle="1" w:styleId="affffffa">
    <w:name w:val="修订记录"/>
    <w:basedOn w:val="a3"/>
    <w:autoRedefine/>
    <w:rsid w:val="002F7D58"/>
    <w:pPr>
      <w:pageBreakBefore/>
      <w:spacing w:before="300" w:after="150"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CharChar">
    <w:name w:val="表头样式 Char Char"/>
    <w:basedOn w:val="a3"/>
    <w:link w:val="CharCharChar"/>
    <w:qFormat/>
    <w:rsid w:val="002F7D58"/>
    <w:pPr>
      <w:jc w:val="center"/>
    </w:pPr>
    <w:rPr>
      <w:b/>
    </w:rPr>
  </w:style>
  <w:style w:type="character" w:customStyle="1" w:styleId="CharCharChar">
    <w:name w:val="表头样式 Char Char Char"/>
    <w:link w:val="CharChar"/>
    <w:rsid w:val="002F7D58"/>
    <w:rPr>
      <w:rFonts w:ascii="Segoe UI Light" w:eastAsia="等线 Light" w:hAnsi="Segoe UI Light" w:cs="Arial"/>
      <w:b/>
      <w:kern w:val="2"/>
      <w:sz w:val="21"/>
      <w:szCs w:val="21"/>
    </w:rPr>
  </w:style>
  <w:style w:type="paragraph" w:customStyle="1" w:styleId="affffffb">
    <w:name w:val="参考资料清单+倾斜+蓝色"/>
    <w:basedOn w:val="a3"/>
    <w:autoRedefine/>
    <w:qFormat/>
    <w:rsid w:val="002F7D58"/>
    <w:pPr>
      <w:tabs>
        <w:tab w:val="num" w:pos="2091"/>
      </w:tabs>
      <w:ind w:left="2091" w:hanging="390"/>
      <w:jc w:val="both"/>
    </w:pPr>
    <w:rPr>
      <w:rFonts w:ascii="Arial" w:hAnsi="Arial"/>
      <w:i/>
      <w:iCs/>
      <w:color w:val="0000FF"/>
    </w:rPr>
  </w:style>
  <w:style w:type="paragraph" w:customStyle="1" w:styleId="affffffc">
    <w:name w:val="代码样式"/>
    <w:basedOn w:val="affffff9"/>
    <w:qFormat/>
    <w:rsid w:val="002F7D58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ffffd">
    <w:name w:val="样式"/>
    <w:basedOn w:val="a3"/>
    <w:qFormat/>
    <w:rsid w:val="002F7D58"/>
    <w:pPr>
      <w:keepLines/>
    </w:pPr>
    <w:rPr>
      <w:sz w:val="24"/>
      <w:szCs w:val="24"/>
    </w:rPr>
  </w:style>
  <w:style w:type="character" w:customStyle="1" w:styleId="commandkeywordsCharChar">
    <w:name w:val="command keywords Char Char"/>
    <w:qFormat/>
    <w:rsid w:val="002F7D58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Char">
    <w:name w:val="command parameter Char Char"/>
    <w:qFormat/>
    <w:rsid w:val="002F7D58"/>
    <w:rPr>
      <w:rFonts w:ascii="Arial" w:eastAsia="宋体" w:hAnsi="Arial"/>
      <w:i/>
      <w:sz w:val="21"/>
      <w:lang w:val="en-US" w:eastAsia="zh-CN" w:bidi="ar-SA"/>
    </w:rPr>
  </w:style>
  <w:style w:type="paragraph" w:customStyle="1" w:styleId="1ff6">
    <w:name w:val="正文1"/>
    <w:basedOn w:val="a3"/>
    <w:qFormat/>
    <w:rsid w:val="002F7D58"/>
    <w:rPr>
      <w:rFonts w:ascii="Times New Roman" w:hAnsi="Times New Roman"/>
      <w:sz w:val="24"/>
    </w:rPr>
  </w:style>
  <w:style w:type="paragraph" w:customStyle="1" w:styleId="Charf7">
    <w:name w:val="表头样式 Char"/>
    <w:basedOn w:val="a3"/>
    <w:autoRedefine/>
    <w:qFormat/>
    <w:rsid w:val="002F7D58"/>
    <w:pPr>
      <w:jc w:val="center"/>
    </w:pPr>
    <w:rPr>
      <w:rFonts w:ascii="Arial" w:hAnsi="Arial"/>
      <w:b/>
    </w:rPr>
  </w:style>
  <w:style w:type="table" w:customStyle="1" w:styleId="affffffe">
    <w:name w:val="表样式"/>
    <w:basedOn w:val="a5"/>
    <w:rsid w:val="002F7D58"/>
    <w:pPr>
      <w:jc w:val="both"/>
    </w:pPr>
    <w:rPr>
      <w:sz w:val="21"/>
    </w:rPr>
    <w:tblPr/>
    <w:tcPr>
      <w:vAlign w:val="center"/>
    </w:tcPr>
  </w:style>
  <w:style w:type="paragraph" w:customStyle="1" w:styleId="Afffffff">
    <w:name w:val="A"/>
    <w:basedOn w:val="a3"/>
    <w:rsid w:val="002F7D58"/>
    <w:pPr>
      <w:spacing w:line="600" w:lineRule="exact"/>
      <w:ind w:firstLine="1287"/>
      <w:jc w:val="right"/>
    </w:pPr>
    <w:rPr>
      <w:rFonts w:ascii="宋体" w:cs="宋体"/>
      <w:b/>
      <w:bCs/>
      <w:sz w:val="28"/>
      <w:szCs w:val="28"/>
    </w:rPr>
  </w:style>
  <w:style w:type="paragraph" w:customStyle="1" w:styleId="1ff7">
    <w:name w:val="目录1"/>
    <w:basedOn w:val="afffff3"/>
    <w:rsid w:val="002F7D58"/>
  </w:style>
  <w:style w:type="paragraph" w:customStyle="1" w:styleId="DKBA">
    <w:name w:val="DKBA"/>
    <w:basedOn w:val="a3"/>
    <w:autoRedefine/>
    <w:qFormat/>
    <w:rsid w:val="002F7D58"/>
    <w:pPr>
      <w:jc w:val="right"/>
    </w:pPr>
    <w:rPr>
      <w:sz w:val="72"/>
      <w:szCs w:val="72"/>
    </w:rPr>
  </w:style>
  <w:style w:type="paragraph" w:customStyle="1" w:styleId="afffffff0">
    <w:name w:val="文档编号"/>
    <w:basedOn w:val="a3"/>
    <w:autoRedefine/>
    <w:qFormat/>
    <w:rsid w:val="002F7D58"/>
    <w:pPr>
      <w:wordWrap w:val="0"/>
      <w:jc w:val="right"/>
    </w:pPr>
    <w:rPr>
      <w:sz w:val="24"/>
      <w:szCs w:val="24"/>
    </w:rPr>
  </w:style>
  <w:style w:type="paragraph" w:customStyle="1" w:styleId="afffffff1">
    <w:name w:val="表头样式"/>
    <w:basedOn w:val="a3"/>
    <w:qFormat/>
    <w:rsid w:val="002F7D58"/>
    <w:pPr>
      <w:spacing w:line="240" w:lineRule="auto"/>
      <w:jc w:val="center"/>
    </w:pPr>
    <w:rPr>
      <w:b/>
    </w:rPr>
  </w:style>
  <w:style w:type="character" w:customStyle="1" w:styleId="Charf8">
    <w:name w:val="列表项目符号 Char"/>
    <w:rPr>
      <w:rFonts w:ascii="Segoe UI Light" w:eastAsia="等线 Light" w:hAnsi="Segoe UI Light" w:cs="Arial"/>
      <w:color w:val="595959"/>
      <w:kern w:val="2"/>
      <w:sz w:val="21"/>
      <w:szCs w:val="21"/>
    </w:rPr>
  </w:style>
  <w:style w:type="paragraph" w:customStyle="1" w:styleId="1ff8">
    <w:name w:val="1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kern w:val="2"/>
      <w:sz w:val="21"/>
      <w:szCs w:val="21"/>
    </w:rPr>
  </w:style>
  <w:style w:type="character" w:customStyle="1" w:styleId="commandkeywordsChar">
    <w:name w:val="command keywords Char"/>
    <w:qFormat/>
    <w:rsid w:val="002F7D58"/>
    <w:rPr>
      <w:rFonts w:ascii="Arial" w:eastAsia="宋体" w:hAnsi="Arial"/>
      <w:b/>
      <w:sz w:val="21"/>
      <w:szCs w:val="21"/>
      <w:lang w:val="en-US" w:eastAsia="zh-CN" w:bidi="ar-SA"/>
    </w:rPr>
  </w:style>
  <w:style w:type="character" w:customStyle="1" w:styleId="commandparameterChar">
    <w:name w:val="command parameter Char"/>
    <w:rsid w:val="002F7D58"/>
    <w:rPr>
      <w:rFonts w:ascii="Arial" w:eastAsia="宋体" w:hAnsi="Arial"/>
      <w:i/>
      <w:sz w:val="21"/>
      <w:lang w:val="en-US" w:eastAsia="zh-CN" w:bidi="ar-SA"/>
    </w:rPr>
  </w:style>
  <w:style w:type="paragraph" w:customStyle="1" w:styleId="AboutThisDocument">
    <w:name w:val="About This Document"/>
    <w:basedOn w:val="a3"/>
    <w:next w:val="afc"/>
    <w:qFormat/>
    <w:rsid w:val="002F7D58"/>
    <w:pPr>
      <w:spacing w:before="640"/>
      <w:outlineLvl w:val="0"/>
    </w:pPr>
    <w:rPr>
      <w:rFonts w:eastAsia="黑体"/>
      <w:sz w:val="44"/>
    </w:rPr>
  </w:style>
  <w:style w:type="table" w:customStyle="1" w:styleId="TableV">
    <w:name w:val="Table V"/>
    <w:basedOn w:val="TableNoFrame"/>
    <w:uiPriority w:val="99"/>
    <w:rsid w:val="002F7D58"/>
    <w:pPr>
      <w:spacing w:before="80" w:after="80" w:line="300" w:lineRule="auto"/>
    </w:pPr>
    <w:rPr>
      <w:rFonts w:ascii="Arial" w:eastAsia="新宋体" w:hAnsi="Arial"/>
    </w:rPr>
    <w:tblPr>
      <w:tblStyleRowBandSize w:val="1"/>
      <w:tblInd w:w="0" w:type="dxa"/>
      <w:tblBorders>
        <w:top w:val="single" w:sz="2" w:space="0" w:color="7F7F7F" w:themeColor="text1" w:themeTint="80"/>
        <w:left w:val="none" w:sz="0" w:space="0" w:color="auto"/>
        <w:bottom w:val="single" w:sz="2" w:space="0" w:color="7F7F7F" w:themeColor="text1" w:themeTint="80"/>
        <w:right w:val="none" w:sz="0" w:space="0" w:color="auto"/>
        <w:insideH w:val="single" w:sz="2" w:space="0" w:color="7F7F7F" w:themeColor="text1" w:themeTint="80"/>
        <w:insideV w:val="none" w:sz="0" w:space="0" w:color="auto"/>
      </w:tblBorders>
    </w:tblPr>
    <w:tcPr>
      <w:shd w:val="clear" w:color="auto" w:fill="FFFFFF" w:themeFill="background1"/>
      <w:vAlign w:val="center"/>
    </w:tcPr>
    <w:tblStylePr w:type="firstRow">
      <w:rPr>
        <w:rFonts w:eastAsia="新宋体"/>
        <w:b w:val="0"/>
        <w:bCs/>
        <w:i w:val="0"/>
        <w:iCs/>
        <w:color w:val="auto"/>
      </w:r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ascii="Arial" w:eastAsia="黑体" w:hAnsi="Arial"/>
        <w:b w:val="0"/>
        <w:bCs/>
        <w:i w:val="0"/>
      </w:rPr>
      <w:tblPr/>
      <w:tcPr>
        <w:shd w:val="clear" w:color="auto" w:fill="6EB92B"/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  <w:tblStylePr w:type="band1Horz">
      <w:rPr>
        <w:rFonts w:ascii="Arial" w:eastAsia="新宋体" w:hAnsi="Arial"/>
      </w:rPr>
    </w:tblStylePr>
  </w:style>
  <w:style w:type="character" w:styleId="afffffff2">
    <w:name w:val="Placeholder Text"/>
    <w:basedOn w:val="a4"/>
    <w:uiPriority w:val="99"/>
    <w:semiHidden/>
    <w:rsid w:val="002F7D58"/>
    <w:rPr>
      <w:color w:val="808080"/>
    </w:rPr>
  </w:style>
  <w:style w:type="table" w:customStyle="1" w:styleId="1ff9">
    <w:name w:val="样式1"/>
    <w:basedOn w:val="a5"/>
    <w:uiPriority w:val="99"/>
    <w:rsid w:val="002F7D58"/>
    <w:tblPr>
      <w:tblBorders>
        <w:top w:val="single" w:sz="4" w:space="0" w:color="7F7F7F" w:themeColor="text1" w:themeTint="80"/>
        <w:bottom w:val="single" w:sz="4" w:space="0" w:color="7F7F7F" w:themeColor="text1" w:themeTint="80"/>
        <w:insideH w:val="single" w:sz="4" w:space="0" w:color="7F7F7F" w:themeColor="text1" w:themeTint="80"/>
      </w:tblBorders>
    </w:tblPr>
  </w:style>
  <w:style w:type="table" w:customStyle="1" w:styleId="215">
    <w:name w:val="无格式表格 21"/>
    <w:basedOn w:val="a5"/>
    <w:uiPriority w:val="42"/>
    <w:qFormat/>
    <w:rsid w:val="002F7D58"/>
    <w:tblPr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1ffa">
    <w:name w:val="无间隔1"/>
    <w:uiPriority w:val="1"/>
    <w:qFormat/>
    <w:rsid w:val="002F7D58"/>
    <w:pPr>
      <w:spacing w:before="80" w:after="80" w:line="300" w:lineRule="auto"/>
      <w:ind w:left="200" w:hangingChars="200" w:hanging="200"/>
    </w:pPr>
    <w:rPr>
      <w:rFonts w:ascii="Calibri" w:hAnsi="Calibri"/>
      <w:sz w:val="22"/>
      <w:szCs w:val="22"/>
    </w:rPr>
  </w:style>
  <w:style w:type="paragraph" w:customStyle="1" w:styleId="2f6">
    <w:name w:val="列出段落2"/>
    <w:basedOn w:val="a3"/>
    <w:uiPriority w:val="34"/>
    <w:qFormat/>
    <w:rsid w:val="002F7D58"/>
    <w:pPr>
      <w:ind w:firstLineChars="200" w:firstLine="420"/>
    </w:pPr>
    <w:rPr>
      <w:color w:val="595959"/>
    </w:rPr>
  </w:style>
  <w:style w:type="paragraph" w:customStyle="1" w:styleId="Style414">
    <w:name w:val="_Style 414"/>
    <w:qFormat/>
    <w:rsid w:val="002F7D58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kern w:val="2"/>
      <w:sz w:val="21"/>
      <w:szCs w:val="21"/>
    </w:rPr>
  </w:style>
  <w:style w:type="paragraph" w:customStyle="1" w:styleId="Style281">
    <w:name w:val="_Style 281"/>
    <w:rsid w:val="002F7D58"/>
    <w:pPr>
      <w:topLinePunct/>
      <w:adjustRightInd w:val="0"/>
      <w:snapToGrid w:val="0"/>
      <w:spacing w:before="160" w:after="160" w:line="300" w:lineRule="auto"/>
    </w:pPr>
    <w:rPr>
      <w:rFonts w:ascii="Segoe UI Light" w:eastAsia="等线 Light" w:hAnsi="Segoe UI Light" w:cs="Arial"/>
      <w:kern w:val="2"/>
      <w:sz w:val="21"/>
      <w:szCs w:val="21"/>
    </w:rPr>
  </w:style>
  <w:style w:type="paragraph" w:customStyle="1" w:styleId="1ffb">
    <w:name w:val="修订1"/>
    <w:hidden/>
    <w:uiPriority w:val="99"/>
    <w:semiHidden/>
    <w:rPr>
      <w:rFonts w:ascii="Segoe UI Light" w:eastAsia="等线 Light" w:hAnsi="Segoe UI Light" w:cs="Arial"/>
      <w:kern w:val="2"/>
      <w:sz w:val="21"/>
      <w:szCs w:val="21"/>
    </w:rPr>
  </w:style>
  <w:style w:type="character" w:customStyle="1" w:styleId="Char10">
    <w:name w:val="批注文字 Char1"/>
    <w:basedOn w:val="a4"/>
    <w:semiHidden/>
    <w:locked/>
    <w:rsid w:val="002F7D58"/>
    <w:rPr>
      <w:rFonts w:ascii="Arial" w:eastAsia="宋体" w:hAnsi="Arial" w:cs="Arial"/>
      <w:szCs w:val="21"/>
    </w:rPr>
  </w:style>
  <w:style w:type="character" w:customStyle="1" w:styleId="1ffc">
    <w:name w:val="未处理的提及1"/>
    <w:basedOn w:val="a4"/>
    <w:uiPriority w:val="99"/>
    <w:semiHidden/>
    <w:unhideWhenUsed/>
    <w:rsid w:val="002F7D58"/>
    <w:rPr>
      <w:color w:val="605E5C"/>
      <w:shd w:val="clear" w:color="auto" w:fill="E1DFDD"/>
    </w:rPr>
  </w:style>
  <w:style w:type="character" w:customStyle="1" w:styleId="2f7">
    <w:name w:val="未处理的提及2"/>
    <w:basedOn w:val="a4"/>
    <w:uiPriority w:val="99"/>
    <w:semiHidden/>
    <w:unhideWhenUsed/>
    <w:rsid w:val="002F7D58"/>
    <w:rPr>
      <w:color w:val="605E5C"/>
      <w:shd w:val="clear" w:color="auto" w:fill="E1DFDD"/>
    </w:rPr>
  </w:style>
  <w:style w:type="character" w:customStyle="1" w:styleId="Char11">
    <w:name w:val="脚注文本 Char1"/>
    <w:rPr>
      <w:rFonts w:ascii="Arial" w:hAnsi="Arial" w:cs="Arial"/>
      <w:kern w:val="2"/>
      <w:sz w:val="18"/>
      <w:szCs w:val="18"/>
      <w:lang w:val="zh-CN" w:eastAsia="zh-CN"/>
    </w:rPr>
  </w:style>
  <w:style w:type="character" w:customStyle="1" w:styleId="fontstyle01">
    <w:name w:val="fontstyle01"/>
    <w:rPr>
      <w:rFonts w:ascii="ArialMT" w:hAnsi="ArialMT" w:hint="default"/>
      <w:color w:val="404040"/>
      <w:sz w:val="22"/>
      <w:szCs w:val="22"/>
    </w:rPr>
  </w:style>
  <w:style w:type="character" w:customStyle="1" w:styleId="3Char10">
    <w:name w:val="标题 3 Char1"/>
    <w:rPr>
      <w:rFonts w:ascii="Arial" w:eastAsia="黑体" w:hAnsi="Arial" w:cs="宋体"/>
      <w:kern w:val="2"/>
      <w:sz w:val="32"/>
      <w:szCs w:val="32"/>
    </w:rPr>
  </w:style>
  <w:style w:type="character" w:customStyle="1" w:styleId="Char12">
    <w:name w:val="正文文本 Char1"/>
    <w:rPr>
      <w:rFonts w:ascii="Arial" w:eastAsia="新宋体" w:hAnsi="Arial" w:cs="Arial"/>
      <w:kern w:val="2"/>
      <w:sz w:val="21"/>
      <w:szCs w:val="21"/>
    </w:rPr>
  </w:style>
  <w:style w:type="character" w:customStyle="1" w:styleId="1Char1">
    <w:name w:val="标题 1 Char1"/>
    <w:rPr>
      <w:rFonts w:ascii="Arial" w:eastAsia="黑体" w:hAnsi="Arial" w:cs="Book Antiqua"/>
      <w:bCs/>
      <w:kern w:val="2"/>
      <w:sz w:val="44"/>
      <w:szCs w:val="44"/>
    </w:rPr>
  </w:style>
  <w:style w:type="character" w:customStyle="1" w:styleId="fontstyle11">
    <w:name w:val="fontstyle11"/>
    <w:basedOn w:val="a4"/>
    <w:rPr>
      <w:rFonts w:ascii="新宋体" w:eastAsia="新宋体" w:hAnsi="新宋体" w:hint="eastAsia"/>
      <w:color w:val="262626"/>
      <w:sz w:val="22"/>
      <w:szCs w:val="22"/>
    </w:rPr>
  </w:style>
  <w:style w:type="character" w:customStyle="1" w:styleId="HTMLChar1">
    <w:name w:val="HTML 预设格式 Char1"/>
    <w:rsid w:val="00046518"/>
    <w:rPr>
      <w:rFonts w:ascii="Courier New" w:hAnsi="Courier New" w:cs="Arial"/>
      <w:kern w:val="2"/>
      <w:lang w:val="x-none" w:eastAsia="x-none"/>
    </w:rPr>
  </w:style>
  <w:style w:type="character" w:customStyle="1" w:styleId="Char13">
    <w:name w:val="副标题 Char1"/>
    <w:rsid w:val="00046518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8Char1">
    <w:name w:val="标题 8 Char1"/>
    <w:rsid w:val="00046518"/>
    <w:rPr>
      <w:rFonts w:ascii="Arial" w:eastAsia="黑体" w:hAnsi="Arial"/>
      <w:bCs/>
      <w:kern w:val="2"/>
      <w:sz w:val="36"/>
      <w:szCs w:val="36"/>
      <w:lang w:eastAsia="en-US"/>
    </w:rPr>
  </w:style>
  <w:style w:type="character" w:customStyle="1" w:styleId="HTMLChar10">
    <w:name w:val="HTML 地址 Char1"/>
    <w:rsid w:val="00046518"/>
    <w:rPr>
      <w:rFonts w:ascii="Arial" w:hAnsi="Arial" w:cs="Arial"/>
      <w:i/>
      <w:iCs/>
      <w:kern w:val="2"/>
      <w:sz w:val="21"/>
      <w:szCs w:val="21"/>
      <w:lang w:val="x-none" w:eastAsia="x-none"/>
    </w:rPr>
  </w:style>
  <w:style w:type="character" w:customStyle="1" w:styleId="Char14">
    <w:name w:val="结束语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table" w:styleId="2f8">
    <w:name w:val="Plain Table 2"/>
    <w:basedOn w:val="a5"/>
    <w:uiPriority w:val="42"/>
    <w:rsid w:val="002F7D58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Char20">
    <w:name w:val="正文文本 Char2"/>
    <w:rsid w:val="00046518"/>
    <w:rPr>
      <w:rFonts w:ascii="Arial" w:eastAsia="新宋体" w:hAnsi="Arial" w:cs="Arial"/>
      <w:noProof/>
      <w:color w:val="262626"/>
      <w:kern w:val="2"/>
      <w:sz w:val="21"/>
      <w:szCs w:val="21"/>
    </w:rPr>
  </w:style>
  <w:style w:type="character" w:customStyle="1" w:styleId="2Char10">
    <w:name w:val="正文首行缩进 2 Char1"/>
    <w:rsid w:val="00046518"/>
    <w:rPr>
      <w:rFonts w:cs="Arial"/>
    </w:rPr>
  </w:style>
  <w:style w:type="character" w:customStyle="1" w:styleId="3Char11">
    <w:name w:val="正文文本 3 Char1"/>
    <w:rsid w:val="00046518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Char15">
    <w:name w:val="页脚 Char1"/>
    <w:rsid w:val="00046518"/>
    <w:rPr>
      <w:rFonts w:ascii="Arial" w:eastAsia="Microsoft YaHei UI" w:hAnsi="Arial"/>
      <w:bCs/>
      <w:color w:val="262626"/>
      <w:sz w:val="21"/>
      <w:szCs w:val="2"/>
      <w:lang w:val="x-none" w:eastAsia="x-none"/>
    </w:rPr>
  </w:style>
  <w:style w:type="character" w:customStyle="1" w:styleId="Char16">
    <w:name w:val="宏文本 Char1"/>
    <w:rsid w:val="00046518"/>
    <w:rPr>
      <w:rFonts w:ascii="Courier New" w:hAnsi="Courier New"/>
      <w:kern w:val="2"/>
      <w:sz w:val="24"/>
      <w:szCs w:val="24"/>
    </w:rPr>
  </w:style>
  <w:style w:type="character" w:customStyle="1" w:styleId="1Char2">
    <w:name w:val="标题 1 Char2"/>
    <w:rsid w:val="00046518"/>
    <w:rPr>
      <w:rFonts w:ascii="Arial" w:eastAsia="黑体" w:hAnsi="Arial" w:cs="Book Antiqua"/>
      <w:bCs/>
      <w:kern w:val="2"/>
      <w:sz w:val="44"/>
      <w:szCs w:val="44"/>
    </w:rPr>
  </w:style>
  <w:style w:type="character" w:customStyle="1" w:styleId="Char17">
    <w:name w:val="文档结构图 Char1"/>
    <w:uiPriority w:val="99"/>
    <w:rsid w:val="00046518"/>
    <w:rPr>
      <w:rFonts w:ascii="Arial" w:hAnsi="Arial" w:cs="Arial"/>
      <w:kern w:val="2"/>
      <w:sz w:val="21"/>
      <w:szCs w:val="21"/>
      <w:shd w:val="clear" w:color="auto" w:fill="000080"/>
      <w:lang w:val="x-none" w:eastAsia="x-none"/>
    </w:rPr>
  </w:style>
  <w:style w:type="character" w:customStyle="1" w:styleId="Char18">
    <w:name w:val="电子邮件签名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9">
    <w:name w:val="称呼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7Char1">
    <w:name w:val="标题 7 Char1"/>
    <w:rsid w:val="00046518"/>
    <w:rPr>
      <w:rFonts w:ascii="Arial" w:eastAsia="黑体" w:hAnsi="Arial" w:cs="Book Antiqua"/>
      <w:kern w:val="2"/>
      <w:sz w:val="44"/>
      <w:szCs w:val="44"/>
    </w:rPr>
  </w:style>
  <w:style w:type="character" w:customStyle="1" w:styleId="Char1a">
    <w:name w:val="纯文本 Char1"/>
    <w:rsid w:val="00046518"/>
    <w:rPr>
      <w:rFonts w:ascii="宋体" w:hAnsi="Courier New" w:cs="Arial"/>
      <w:kern w:val="2"/>
      <w:sz w:val="21"/>
      <w:szCs w:val="21"/>
      <w:lang w:val="x-none" w:eastAsia="x-none"/>
    </w:rPr>
  </w:style>
  <w:style w:type="character" w:customStyle="1" w:styleId="2Char11">
    <w:name w:val="标题 2 Char1"/>
    <w:qFormat/>
    <w:rsid w:val="00046518"/>
    <w:rPr>
      <w:rFonts w:ascii="Arial" w:eastAsia="黑体" w:hAnsi="Arial" w:cs="Book Antiqua"/>
      <w:bCs/>
      <w:kern w:val="2"/>
      <w:sz w:val="36"/>
      <w:szCs w:val="36"/>
      <w:lang w:eastAsia="en-US"/>
    </w:rPr>
  </w:style>
  <w:style w:type="character" w:customStyle="1" w:styleId="9Char1">
    <w:name w:val="标题 9 Char1"/>
    <w:rsid w:val="00046518"/>
    <w:rPr>
      <w:rFonts w:ascii="Arial" w:eastAsia="黑体" w:hAnsi="Arial"/>
      <w:noProof/>
      <w:kern w:val="2"/>
      <w:sz w:val="32"/>
      <w:szCs w:val="32"/>
    </w:rPr>
  </w:style>
  <w:style w:type="character" w:customStyle="1" w:styleId="Char1b">
    <w:name w:val="信息标题 Char1"/>
    <w:rsid w:val="00046518"/>
    <w:rPr>
      <w:rFonts w:ascii="Arial" w:hAnsi="Arial" w:cs="Arial"/>
      <w:kern w:val="2"/>
      <w:sz w:val="21"/>
      <w:szCs w:val="21"/>
      <w:shd w:val="pct20" w:color="auto" w:fill="auto"/>
      <w:lang w:val="x-none" w:eastAsia="x-none"/>
    </w:rPr>
  </w:style>
  <w:style w:type="character" w:customStyle="1" w:styleId="2Char12">
    <w:name w:val="正文文本 2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2Char13">
    <w:name w:val="正文文本缩进 2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c">
    <w:name w:val="正文文本缩进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5Char1">
    <w:name w:val="标题 5 Char1"/>
    <w:rsid w:val="00046518"/>
    <w:rPr>
      <w:rFonts w:ascii="Segoe UI Light" w:eastAsia="等线 Light" w:hAnsi="Segoe UI Light" w:cs="Arial"/>
      <w:b/>
      <w:bCs/>
      <w:kern w:val="2"/>
      <w:sz w:val="28"/>
      <w:szCs w:val="28"/>
    </w:rPr>
  </w:style>
  <w:style w:type="character" w:customStyle="1" w:styleId="4Char1">
    <w:name w:val="标题 4 Char1"/>
    <w:rsid w:val="00046518"/>
    <w:rPr>
      <w:rFonts w:ascii="Segoe UI Light" w:eastAsia="等线 Light" w:hAnsi="Segoe UI Light"/>
      <w:b/>
      <w:bCs/>
      <w:kern w:val="2"/>
      <w:sz w:val="21"/>
      <w:szCs w:val="21"/>
    </w:rPr>
  </w:style>
  <w:style w:type="character" w:customStyle="1" w:styleId="6Char1">
    <w:name w:val="标题 6 Char1"/>
    <w:rsid w:val="00046518"/>
    <w:rPr>
      <w:rFonts w:ascii="Segoe UI Light" w:eastAsia="黑体" w:hAnsi="Segoe UI Light"/>
      <w:b/>
      <w:bCs/>
      <w:kern w:val="2"/>
      <w:sz w:val="21"/>
      <w:szCs w:val="21"/>
    </w:rPr>
  </w:style>
  <w:style w:type="character" w:customStyle="1" w:styleId="Char1d">
    <w:name w:val="注释标题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e">
    <w:name w:val="正文首行缩进 Char1"/>
    <w:aliases w:val="标题6 Char"/>
    <w:rsid w:val="00046518"/>
    <w:rPr>
      <w:rFonts w:ascii="Arial" w:hAnsi="Arial"/>
      <w:kern w:val="2"/>
      <w:sz w:val="21"/>
      <w:szCs w:val="21"/>
      <w:lang w:val="x-none" w:eastAsia="x-none"/>
    </w:rPr>
  </w:style>
  <w:style w:type="character" w:customStyle="1" w:styleId="Char1f">
    <w:name w:val="页眉 Char1"/>
    <w:rsid w:val="00046518"/>
    <w:rPr>
      <w:rFonts w:ascii="Arial" w:eastAsia="Microsoft YaHei UI" w:hAnsi="Arial"/>
      <w:color w:val="262626"/>
      <w:sz w:val="21"/>
      <w:szCs w:val="2"/>
      <w:lang w:val="x-none" w:eastAsia="x-none"/>
    </w:rPr>
  </w:style>
  <w:style w:type="character" w:customStyle="1" w:styleId="3Char12">
    <w:name w:val="正文文本缩进 3 Char1"/>
    <w:rsid w:val="00046518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Char21">
    <w:name w:val="批注文字 Char2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f0">
    <w:name w:val="批注框文本 Char1"/>
    <w:rsid w:val="00046518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Char22">
    <w:name w:val="脚注文本 Char2"/>
    <w:rsid w:val="00046518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Char1f1">
    <w:name w:val="尾注文本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f2">
    <w:name w:val="签名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1f3">
    <w:name w:val="无间隔 Char1"/>
    <w:uiPriority w:val="1"/>
    <w:rsid w:val="00046518"/>
    <w:rPr>
      <w:rFonts w:ascii="Calibri" w:hAnsi="Calibri"/>
      <w:sz w:val="22"/>
      <w:szCs w:val="22"/>
    </w:rPr>
  </w:style>
  <w:style w:type="character" w:customStyle="1" w:styleId="Char1f4">
    <w:name w:val="批注主题 Char1"/>
    <w:rsid w:val="00046518"/>
    <w:rPr>
      <w:rFonts w:ascii="Arial" w:hAnsi="Arial" w:cs="Arial"/>
      <w:b/>
      <w:bCs/>
      <w:kern w:val="2"/>
      <w:sz w:val="21"/>
      <w:szCs w:val="21"/>
      <w:lang w:val="x-none" w:eastAsia="x-none"/>
    </w:rPr>
  </w:style>
  <w:style w:type="character" w:customStyle="1" w:styleId="1Char10">
    <w:name w:val="目录 1 Char1"/>
    <w:uiPriority w:val="39"/>
    <w:rsid w:val="00046518"/>
    <w:rPr>
      <w:rFonts w:ascii="Arial" w:eastAsia="黑体" w:hAnsi="Arial" w:cs="Book Antiqua"/>
      <w:noProof/>
      <w:kern w:val="2"/>
      <w:sz w:val="28"/>
      <w:szCs w:val="24"/>
      <w:lang w:eastAsia="en-US"/>
    </w:rPr>
  </w:style>
  <w:style w:type="character" w:customStyle="1" w:styleId="3Char2">
    <w:name w:val="标题 3 Char2"/>
    <w:rsid w:val="00046518"/>
    <w:rPr>
      <w:rFonts w:ascii="Arial" w:eastAsia="黑体" w:hAnsi="Arial" w:cs="宋体"/>
      <w:noProof/>
      <w:kern w:val="2"/>
      <w:sz w:val="32"/>
      <w:szCs w:val="32"/>
    </w:rPr>
  </w:style>
  <w:style w:type="character" w:customStyle="1" w:styleId="Char1f5">
    <w:name w:val="标题 Char1"/>
    <w:rsid w:val="00046518"/>
    <w:rPr>
      <w:rFonts w:ascii="Arial" w:hAnsi="Arial" w:cs="Arial"/>
      <w:b/>
      <w:bCs/>
      <w:kern w:val="2"/>
      <w:sz w:val="32"/>
      <w:szCs w:val="32"/>
    </w:rPr>
  </w:style>
  <w:style w:type="character" w:customStyle="1" w:styleId="Char1f6">
    <w:name w:val="日期 Char1"/>
    <w:rsid w:val="00046518"/>
    <w:rPr>
      <w:rFonts w:ascii="Arial" w:hAnsi="Arial" w:cs="Arial"/>
      <w:kern w:val="2"/>
      <w:sz w:val="21"/>
      <w:szCs w:val="21"/>
      <w:lang w:val="x-none" w:eastAsia="x-none"/>
    </w:rPr>
  </w:style>
  <w:style w:type="paragraph" w:styleId="TOC">
    <w:name w:val="TOC Heading"/>
    <w:basedOn w:val="1"/>
    <w:next w:val="a3"/>
    <w:uiPriority w:val="39"/>
    <w:qFormat/>
    <w:rsid w:val="002F7D58"/>
    <w:pPr>
      <w:keepLines/>
      <w:numPr>
        <w:numId w:val="0"/>
      </w:numPr>
      <w:spacing w:before="480" w:line="276" w:lineRule="auto"/>
      <w:outlineLvl w:val="9"/>
    </w:pPr>
    <w:rPr>
      <w:rFonts w:ascii="Cambria" w:hAnsi="Cambria"/>
      <w:b/>
      <w:color w:val="365F91"/>
      <w:sz w:val="28"/>
      <w:szCs w:val="28"/>
    </w:rPr>
  </w:style>
  <w:style w:type="numbering" w:styleId="a1">
    <w:name w:val="Outline List 3"/>
    <w:basedOn w:val="a6"/>
    <w:semiHidden/>
    <w:rsid w:val="002F7D58"/>
    <w:pPr>
      <w:numPr>
        <w:numId w:val="22"/>
      </w:numPr>
    </w:pPr>
  </w:style>
  <w:style w:type="numbering" w:customStyle="1" w:styleId="21">
    <w:name w:val="样式2"/>
    <w:uiPriority w:val="99"/>
    <w:rsid w:val="002F7D58"/>
    <w:pPr>
      <w:numPr>
        <w:numId w:val="23"/>
      </w:numPr>
    </w:pPr>
  </w:style>
  <w:style w:type="numbering" w:customStyle="1" w:styleId="32">
    <w:name w:val="样式3"/>
    <w:uiPriority w:val="99"/>
    <w:rsid w:val="002F7D58"/>
    <w:pPr>
      <w:numPr>
        <w:numId w:val="24"/>
      </w:numPr>
    </w:pPr>
  </w:style>
  <w:style w:type="numbering" w:customStyle="1" w:styleId="42">
    <w:name w:val="样式4"/>
    <w:uiPriority w:val="99"/>
    <w:rsid w:val="002F7D58"/>
    <w:pPr>
      <w:numPr>
        <w:numId w:val="25"/>
      </w:numPr>
    </w:pPr>
  </w:style>
  <w:style w:type="character" w:customStyle="1" w:styleId="Char1f7">
    <w:name w:val="列表项目符号 Char1"/>
    <w:rsid w:val="00046518"/>
    <w:rPr>
      <w:rFonts w:ascii="Segoe UI Light" w:eastAsia="等线 Light" w:hAnsi="Segoe UI Light" w:cs="Arial"/>
      <w:color w:val="595959"/>
      <w:kern w:val="2"/>
      <w:sz w:val="21"/>
      <w:szCs w:val="21"/>
    </w:rPr>
  </w:style>
  <w:style w:type="numbering" w:customStyle="1" w:styleId="216">
    <w:name w:val="样式21"/>
    <w:uiPriority w:val="99"/>
    <w:rsid w:val="002F7D58"/>
  </w:style>
  <w:style w:type="character" w:customStyle="1" w:styleId="HTMLChar2">
    <w:name w:val="HTML 预设格式 Char2"/>
    <w:rsid w:val="00020DD0"/>
    <w:rPr>
      <w:rFonts w:ascii="Courier New" w:hAnsi="Courier New" w:cs="Arial"/>
      <w:kern w:val="2"/>
      <w:lang w:val="x-none" w:eastAsia="x-none"/>
    </w:rPr>
  </w:style>
  <w:style w:type="character" w:customStyle="1" w:styleId="Char23">
    <w:name w:val="副标题 Char2"/>
    <w:rsid w:val="00020DD0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8Char2">
    <w:name w:val="标题 8 Char2"/>
    <w:rsid w:val="00020DD0"/>
    <w:rPr>
      <w:rFonts w:ascii="Arial" w:eastAsia="黑体" w:hAnsi="Arial"/>
      <w:bCs/>
      <w:kern w:val="2"/>
      <w:sz w:val="36"/>
      <w:szCs w:val="36"/>
      <w:lang w:eastAsia="en-US"/>
    </w:rPr>
  </w:style>
  <w:style w:type="character" w:customStyle="1" w:styleId="HTMLChar20">
    <w:name w:val="HTML 地址 Char2"/>
    <w:rsid w:val="00020DD0"/>
    <w:rPr>
      <w:rFonts w:ascii="Arial" w:hAnsi="Arial" w:cs="Arial"/>
      <w:i/>
      <w:iCs/>
      <w:kern w:val="2"/>
      <w:sz w:val="21"/>
      <w:szCs w:val="21"/>
      <w:lang w:val="x-none" w:eastAsia="x-none"/>
    </w:rPr>
  </w:style>
  <w:style w:type="character" w:customStyle="1" w:styleId="Char24">
    <w:name w:val="结束语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30">
    <w:name w:val="正文文本 Char3"/>
    <w:rsid w:val="00020DD0"/>
    <w:rPr>
      <w:rFonts w:ascii="Arial" w:eastAsia="新宋体" w:hAnsi="Arial" w:cs="Arial"/>
      <w:noProof/>
      <w:color w:val="262626"/>
      <w:kern w:val="2"/>
      <w:sz w:val="21"/>
      <w:szCs w:val="21"/>
    </w:rPr>
  </w:style>
  <w:style w:type="character" w:customStyle="1" w:styleId="2Char20">
    <w:name w:val="正文首行缩进 2 Char2"/>
    <w:rsid w:val="00020DD0"/>
    <w:rPr>
      <w:rFonts w:cs="Arial"/>
    </w:rPr>
  </w:style>
  <w:style w:type="character" w:customStyle="1" w:styleId="3Char20">
    <w:name w:val="正文文本 3 Char2"/>
    <w:rsid w:val="00020DD0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Char25">
    <w:name w:val="页脚 Char2"/>
    <w:rsid w:val="00020DD0"/>
    <w:rPr>
      <w:rFonts w:ascii="Arial" w:eastAsia="Microsoft YaHei UI" w:hAnsi="Arial"/>
      <w:bCs/>
      <w:color w:val="262626"/>
      <w:sz w:val="21"/>
      <w:szCs w:val="2"/>
      <w:lang w:val="x-none" w:eastAsia="x-none"/>
    </w:rPr>
  </w:style>
  <w:style w:type="character" w:customStyle="1" w:styleId="Char26">
    <w:name w:val="宏文本 Char2"/>
    <w:rsid w:val="00020DD0"/>
    <w:rPr>
      <w:rFonts w:ascii="Courier New" w:hAnsi="Courier New"/>
      <w:kern w:val="2"/>
      <w:sz w:val="24"/>
      <w:szCs w:val="24"/>
    </w:rPr>
  </w:style>
  <w:style w:type="character" w:customStyle="1" w:styleId="1Char3">
    <w:name w:val="标题 1 Char3"/>
    <w:rsid w:val="00020DD0"/>
    <w:rPr>
      <w:rFonts w:ascii="Arial" w:eastAsia="黑体" w:hAnsi="Arial" w:cs="Book Antiqua"/>
      <w:bCs/>
      <w:kern w:val="2"/>
      <w:sz w:val="44"/>
      <w:szCs w:val="44"/>
    </w:rPr>
  </w:style>
  <w:style w:type="character" w:customStyle="1" w:styleId="Char27">
    <w:name w:val="文档结构图 Char2"/>
    <w:uiPriority w:val="99"/>
    <w:rsid w:val="00020DD0"/>
    <w:rPr>
      <w:rFonts w:ascii="Arial" w:hAnsi="Arial" w:cs="Arial"/>
      <w:kern w:val="2"/>
      <w:sz w:val="21"/>
      <w:szCs w:val="21"/>
      <w:shd w:val="clear" w:color="auto" w:fill="000080"/>
      <w:lang w:val="x-none" w:eastAsia="x-none"/>
    </w:rPr>
  </w:style>
  <w:style w:type="character" w:customStyle="1" w:styleId="Char28">
    <w:name w:val="电子邮件签名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9">
    <w:name w:val="称呼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7Char2">
    <w:name w:val="标题 7 Char2"/>
    <w:rsid w:val="00020DD0"/>
    <w:rPr>
      <w:rFonts w:ascii="Arial" w:eastAsia="黑体" w:hAnsi="Arial" w:cs="Book Antiqua"/>
      <w:kern w:val="2"/>
      <w:sz w:val="44"/>
      <w:szCs w:val="44"/>
    </w:rPr>
  </w:style>
  <w:style w:type="character" w:customStyle="1" w:styleId="Char2a">
    <w:name w:val="纯文本 Char2"/>
    <w:rsid w:val="00020DD0"/>
    <w:rPr>
      <w:rFonts w:ascii="宋体" w:hAnsi="Courier New" w:cs="Arial"/>
      <w:kern w:val="2"/>
      <w:sz w:val="21"/>
      <w:szCs w:val="21"/>
      <w:lang w:val="x-none" w:eastAsia="x-none"/>
    </w:rPr>
  </w:style>
  <w:style w:type="character" w:customStyle="1" w:styleId="2Char21">
    <w:name w:val="标题 2 Char2"/>
    <w:qFormat/>
    <w:rsid w:val="00020DD0"/>
    <w:rPr>
      <w:rFonts w:ascii="Arial" w:eastAsia="黑体" w:hAnsi="Arial" w:cs="Book Antiqua"/>
      <w:bCs/>
      <w:kern w:val="2"/>
      <w:sz w:val="36"/>
      <w:szCs w:val="36"/>
      <w:lang w:eastAsia="en-US"/>
    </w:rPr>
  </w:style>
  <w:style w:type="character" w:customStyle="1" w:styleId="9Char2">
    <w:name w:val="标题 9 Char2"/>
    <w:rsid w:val="00020DD0"/>
    <w:rPr>
      <w:rFonts w:ascii="Arial" w:eastAsia="黑体" w:hAnsi="Arial"/>
      <w:noProof/>
      <w:kern w:val="2"/>
      <w:sz w:val="32"/>
      <w:szCs w:val="32"/>
    </w:rPr>
  </w:style>
  <w:style w:type="character" w:customStyle="1" w:styleId="Char2b">
    <w:name w:val="信息标题 Char2"/>
    <w:rsid w:val="00020DD0"/>
    <w:rPr>
      <w:rFonts w:ascii="Arial" w:hAnsi="Arial" w:cs="Arial"/>
      <w:kern w:val="2"/>
      <w:sz w:val="21"/>
      <w:szCs w:val="21"/>
      <w:shd w:val="pct20" w:color="auto" w:fill="auto"/>
      <w:lang w:val="x-none" w:eastAsia="x-none"/>
    </w:rPr>
  </w:style>
  <w:style w:type="character" w:customStyle="1" w:styleId="2Char22">
    <w:name w:val="正文文本 2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2Char23">
    <w:name w:val="正文文本缩进 2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c">
    <w:name w:val="正文文本缩进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5Char2">
    <w:name w:val="标题 5 Char2"/>
    <w:rsid w:val="00020DD0"/>
    <w:rPr>
      <w:rFonts w:ascii="Segoe UI Light" w:eastAsia="等线 Light" w:hAnsi="Segoe UI Light" w:cs="Arial"/>
      <w:b/>
      <w:bCs/>
      <w:kern w:val="2"/>
      <w:sz w:val="28"/>
      <w:szCs w:val="28"/>
    </w:rPr>
  </w:style>
  <w:style w:type="character" w:customStyle="1" w:styleId="4Char2">
    <w:name w:val="标题 4 Char2"/>
    <w:rsid w:val="00020DD0"/>
    <w:rPr>
      <w:rFonts w:ascii="Segoe UI Light" w:eastAsia="等线 Light" w:hAnsi="Segoe UI Light"/>
      <w:b/>
      <w:bCs/>
      <w:kern w:val="2"/>
      <w:sz w:val="21"/>
      <w:szCs w:val="21"/>
    </w:rPr>
  </w:style>
  <w:style w:type="character" w:customStyle="1" w:styleId="6Char2">
    <w:name w:val="标题 6 Char2"/>
    <w:rsid w:val="00020DD0"/>
    <w:rPr>
      <w:rFonts w:ascii="Segoe UI Light" w:eastAsia="黑体" w:hAnsi="Segoe UI Light"/>
      <w:b/>
      <w:bCs/>
      <w:kern w:val="2"/>
      <w:sz w:val="21"/>
      <w:szCs w:val="21"/>
    </w:rPr>
  </w:style>
  <w:style w:type="character" w:customStyle="1" w:styleId="Char2d">
    <w:name w:val="注释标题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e">
    <w:name w:val="正文首行缩进 Char2"/>
    <w:aliases w:val="标题6 Char1"/>
    <w:rsid w:val="00020DD0"/>
    <w:rPr>
      <w:rFonts w:ascii="Arial" w:hAnsi="Arial"/>
      <w:kern w:val="2"/>
      <w:sz w:val="21"/>
      <w:szCs w:val="21"/>
      <w:lang w:val="x-none" w:eastAsia="x-none"/>
    </w:rPr>
  </w:style>
  <w:style w:type="character" w:customStyle="1" w:styleId="Char2f">
    <w:name w:val="页眉 Char2"/>
    <w:rsid w:val="00020DD0"/>
    <w:rPr>
      <w:rFonts w:ascii="Arial" w:eastAsia="Microsoft YaHei UI" w:hAnsi="Arial"/>
      <w:color w:val="262626"/>
      <w:sz w:val="21"/>
      <w:szCs w:val="2"/>
      <w:lang w:val="x-none" w:eastAsia="x-none"/>
    </w:rPr>
  </w:style>
  <w:style w:type="character" w:customStyle="1" w:styleId="3Char21">
    <w:name w:val="正文文本缩进 3 Char2"/>
    <w:rsid w:val="00020DD0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Char31">
    <w:name w:val="批注文字 Char3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f0">
    <w:name w:val="批注框文本 Char2"/>
    <w:rsid w:val="00020DD0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Char32">
    <w:name w:val="脚注文本 Char3"/>
    <w:rsid w:val="00020DD0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Char2f1">
    <w:name w:val="尾注文本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f2">
    <w:name w:val="签名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f3">
    <w:name w:val="无间隔 Char2"/>
    <w:uiPriority w:val="1"/>
    <w:rsid w:val="00020DD0"/>
    <w:rPr>
      <w:rFonts w:ascii="Calibri" w:hAnsi="Calibri"/>
      <w:sz w:val="22"/>
      <w:szCs w:val="22"/>
    </w:rPr>
  </w:style>
  <w:style w:type="character" w:customStyle="1" w:styleId="Char2f4">
    <w:name w:val="批注主题 Char2"/>
    <w:rsid w:val="00020DD0"/>
    <w:rPr>
      <w:rFonts w:ascii="Arial" w:hAnsi="Arial" w:cs="Arial"/>
      <w:b/>
      <w:bCs/>
      <w:kern w:val="2"/>
      <w:sz w:val="21"/>
      <w:szCs w:val="21"/>
      <w:lang w:val="x-none" w:eastAsia="x-none"/>
    </w:rPr>
  </w:style>
  <w:style w:type="character" w:customStyle="1" w:styleId="1Char20">
    <w:name w:val="目录 1 Char2"/>
    <w:uiPriority w:val="39"/>
    <w:rsid w:val="00020DD0"/>
    <w:rPr>
      <w:rFonts w:ascii="Arial" w:eastAsia="黑体" w:hAnsi="Arial" w:cs="Book Antiqua"/>
      <w:noProof/>
      <w:kern w:val="2"/>
      <w:sz w:val="28"/>
      <w:szCs w:val="24"/>
      <w:lang w:eastAsia="en-US"/>
    </w:rPr>
  </w:style>
  <w:style w:type="character" w:customStyle="1" w:styleId="3Char3">
    <w:name w:val="标题 3 Char3"/>
    <w:rsid w:val="00020DD0"/>
    <w:rPr>
      <w:rFonts w:ascii="Arial" w:eastAsia="黑体" w:hAnsi="Arial" w:cs="宋体"/>
      <w:noProof/>
      <w:kern w:val="2"/>
      <w:sz w:val="32"/>
      <w:szCs w:val="32"/>
    </w:rPr>
  </w:style>
  <w:style w:type="character" w:customStyle="1" w:styleId="Char2f5">
    <w:name w:val="标题 Char2"/>
    <w:rsid w:val="00020DD0"/>
    <w:rPr>
      <w:rFonts w:ascii="Arial" w:hAnsi="Arial" w:cs="Arial"/>
      <w:b/>
      <w:bCs/>
      <w:kern w:val="2"/>
      <w:sz w:val="32"/>
      <w:szCs w:val="32"/>
    </w:rPr>
  </w:style>
  <w:style w:type="character" w:customStyle="1" w:styleId="Char2f6">
    <w:name w:val="日期 Char2"/>
    <w:rsid w:val="00020DD0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Char2f7">
    <w:name w:val="列表项目符号 Char2"/>
    <w:rsid w:val="00020DD0"/>
    <w:rPr>
      <w:rFonts w:ascii="Segoe UI Light" w:eastAsia="等线 Light" w:hAnsi="Segoe UI Light" w:cs="Arial"/>
      <w:color w:val="595959"/>
      <w:kern w:val="2"/>
      <w:sz w:val="21"/>
      <w:szCs w:val="21"/>
    </w:rPr>
  </w:style>
  <w:style w:type="character" w:customStyle="1" w:styleId="HTML2">
    <w:name w:val="HTML 预设格式 字符"/>
    <w:link w:val="HTML1"/>
    <w:rsid w:val="002F7D58"/>
    <w:rPr>
      <w:rFonts w:ascii="Courier New" w:hAnsi="Courier New" w:cs="Arial"/>
      <w:kern w:val="2"/>
      <w:lang w:val="x-none" w:eastAsia="x-none"/>
    </w:rPr>
  </w:style>
  <w:style w:type="character" w:customStyle="1" w:styleId="afff3">
    <w:name w:val="副标题 字符"/>
    <w:link w:val="afff2"/>
    <w:qFormat/>
    <w:rsid w:val="002F7D58"/>
    <w:rPr>
      <w:rFonts w:ascii="Arial" w:hAnsi="Arial" w:cs="Arial"/>
      <w:b/>
      <w:bCs/>
      <w:kern w:val="28"/>
      <w:sz w:val="32"/>
      <w:szCs w:val="32"/>
      <w:lang w:val="x-none" w:eastAsia="x-none"/>
    </w:rPr>
  </w:style>
  <w:style w:type="character" w:customStyle="1" w:styleId="80">
    <w:name w:val="标题 8 字符"/>
    <w:link w:val="8"/>
    <w:qFormat/>
    <w:rsid w:val="002F7D58"/>
    <w:rPr>
      <w:rFonts w:ascii="Arial" w:eastAsia="黑体" w:hAnsi="Arial"/>
      <w:bCs/>
      <w:kern w:val="2"/>
      <w:sz w:val="36"/>
      <w:szCs w:val="36"/>
      <w:lang w:eastAsia="en-US"/>
    </w:rPr>
  </w:style>
  <w:style w:type="character" w:customStyle="1" w:styleId="HTML0">
    <w:name w:val="HTML 地址 字符"/>
    <w:link w:val="HTML"/>
    <w:qFormat/>
    <w:rsid w:val="002F7D58"/>
    <w:rPr>
      <w:rFonts w:ascii="Arial" w:hAnsi="Arial" w:cs="Arial"/>
      <w:i/>
      <w:iCs/>
      <w:kern w:val="2"/>
      <w:sz w:val="21"/>
      <w:szCs w:val="21"/>
      <w:lang w:val="x-none" w:eastAsia="x-none"/>
    </w:rPr>
  </w:style>
  <w:style w:type="character" w:customStyle="1" w:styleId="afb">
    <w:name w:val="结束语 字符"/>
    <w:link w:val="afa"/>
    <w:qFormat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d">
    <w:name w:val="正文文本 字符"/>
    <w:link w:val="afc"/>
    <w:qFormat/>
    <w:rsid w:val="002F7D58"/>
    <w:rPr>
      <w:rFonts w:ascii="Arial" w:eastAsia="新宋体" w:hAnsi="Arial" w:cs="Arial"/>
      <w:noProof/>
      <w:color w:val="262626"/>
      <w:kern w:val="2"/>
      <w:sz w:val="21"/>
      <w:szCs w:val="21"/>
    </w:rPr>
  </w:style>
  <w:style w:type="character" w:customStyle="1" w:styleId="2c">
    <w:name w:val="正文文本首行缩进 2 字符"/>
    <w:link w:val="2b"/>
    <w:qFormat/>
    <w:rsid w:val="002F7D58"/>
    <w:rPr>
      <w:rFonts w:cs="Arial"/>
    </w:rPr>
  </w:style>
  <w:style w:type="character" w:customStyle="1" w:styleId="36">
    <w:name w:val="正文文本 3 字符"/>
    <w:link w:val="35"/>
    <w:qFormat/>
    <w:rsid w:val="002F7D58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affb">
    <w:name w:val="页脚 字符"/>
    <w:link w:val="affa"/>
    <w:qFormat/>
    <w:rsid w:val="002F7D58"/>
    <w:rPr>
      <w:rFonts w:ascii="Arial" w:eastAsia="Microsoft YaHei UI" w:hAnsi="Arial"/>
      <w:bCs/>
      <w:color w:val="262626"/>
      <w:sz w:val="21"/>
      <w:szCs w:val="2"/>
      <w:lang w:val="x-none" w:eastAsia="x-none"/>
    </w:rPr>
  </w:style>
  <w:style w:type="character" w:customStyle="1" w:styleId="a8">
    <w:name w:val="宏文本 字符"/>
    <w:link w:val="a7"/>
    <w:qFormat/>
    <w:rsid w:val="002F7D58"/>
    <w:rPr>
      <w:rFonts w:ascii="Courier New" w:hAnsi="Courier New"/>
      <w:kern w:val="2"/>
      <w:sz w:val="24"/>
      <w:szCs w:val="24"/>
    </w:rPr>
  </w:style>
  <w:style w:type="character" w:customStyle="1" w:styleId="10">
    <w:name w:val="标题 1 字符"/>
    <w:link w:val="1"/>
    <w:rsid w:val="002F7D58"/>
    <w:rPr>
      <w:rFonts w:ascii="Arial" w:eastAsia="黑体" w:hAnsi="Arial" w:cs="Book Antiqua"/>
      <w:bCs/>
      <w:kern w:val="2"/>
      <w:sz w:val="44"/>
      <w:szCs w:val="44"/>
    </w:rPr>
  </w:style>
  <w:style w:type="character" w:customStyle="1" w:styleId="af4">
    <w:name w:val="文档结构图 字符"/>
    <w:link w:val="af3"/>
    <w:uiPriority w:val="99"/>
    <w:qFormat/>
    <w:rsid w:val="002F7D58"/>
    <w:rPr>
      <w:rFonts w:ascii="Arial" w:hAnsi="Arial" w:cs="Arial"/>
      <w:kern w:val="2"/>
      <w:sz w:val="21"/>
      <w:szCs w:val="21"/>
      <w:shd w:val="clear" w:color="auto" w:fill="000080"/>
      <w:lang w:val="x-none" w:eastAsia="x-none"/>
    </w:rPr>
  </w:style>
  <w:style w:type="character" w:customStyle="1" w:styleId="ad">
    <w:name w:val="电子邮件签名 字符"/>
    <w:link w:val="ac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9">
    <w:name w:val="称呼 字符"/>
    <w:link w:val="af8"/>
    <w:qFormat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70">
    <w:name w:val="标题 7 字符"/>
    <w:link w:val="7"/>
    <w:rsid w:val="002F7D58"/>
    <w:rPr>
      <w:rFonts w:ascii="Arial" w:eastAsia="黑体" w:hAnsi="Arial" w:cs="Book Antiqua"/>
      <w:kern w:val="2"/>
      <w:sz w:val="44"/>
      <w:szCs w:val="44"/>
    </w:rPr>
  </w:style>
  <w:style w:type="character" w:customStyle="1" w:styleId="aff3">
    <w:name w:val="纯文本 字符"/>
    <w:link w:val="aff2"/>
    <w:uiPriority w:val="99"/>
    <w:qFormat/>
    <w:rsid w:val="002F7D58"/>
    <w:rPr>
      <w:rFonts w:ascii="宋体" w:hAnsi="Courier New" w:cs="Arial"/>
      <w:kern w:val="2"/>
      <w:sz w:val="21"/>
      <w:szCs w:val="21"/>
      <w:lang w:val="x-none" w:eastAsia="x-none"/>
    </w:rPr>
  </w:style>
  <w:style w:type="character" w:customStyle="1" w:styleId="22">
    <w:name w:val="标题 2 字符"/>
    <w:link w:val="20"/>
    <w:qFormat/>
    <w:rsid w:val="002F7D58"/>
    <w:rPr>
      <w:rFonts w:ascii="Arial" w:eastAsia="黑体" w:hAnsi="Arial" w:cs="Book Antiqua"/>
      <w:bCs/>
      <w:kern w:val="2"/>
      <w:sz w:val="36"/>
      <w:szCs w:val="36"/>
      <w:lang w:eastAsia="en-US"/>
    </w:rPr>
  </w:style>
  <w:style w:type="character" w:customStyle="1" w:styleId="90">
    <w:name w:val="标题 9 字符"/>
    <w:link w:val="9"/>
    <w:qFormat/>
    <w:rsid w:val="002F7D58"/>
    <w:rPr>
      <w:rFonts w:ascii="Arial" w:eastAsia="黑体" w:hAnsi="Arial"/>
      <w:noProof/>
      <w:kern w:val="2"/>
      <w:sz w:val="32"/>
      <w:szCs w:val="32"/>
    </w:rPr>
  </w:style>
  <w:style w:type="character" w:customStyle="1" w:styleId="afff9">
    <w:name w:val="信息标题 字符"/>
    <w:link w:val="afff8"/>
    <w:qFormat/>
    <w:rsid w:val="002F7D58"/>
    <w:rPr>
      <w:rFonts w:ascii="Arial" w:hAnsi="Arial" w:cs="Arial"/>
      <w:kern w:val="2"/>
      <w:sz w:val="21"/>
      <w:szCs w:val="21"/>
      <w:shd w:val="pct20" w:color="auto" w:fill="auto"/>
      <w:lang w:val="x-none" w:eastAsia="x-none"/>
    </w:rPr>
  </w:style>
  <w:style w:type="character" w:customStyle="1" w:styleId="28">
    <w:name w:val="正文文本 2 字符"/>
    <w:link w:val="27"/>
    <w:qFormat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26">
    <w:name w:val="正文文本缩进 2 字符"/>
    <w:link w:val="25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f">
    <w:name w:val="正文文本缩进 字符"/>
    <w:link w:val="afe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52">
    <w:name w:val="标题 5 字符"/>
    <w:link w:val="51"/>
    <w:qFormat/>
    <w:rsid w:val="002F7D58"/>
    <w:rPr>
      <w:rFonts w:ascii="Segoe UI Light" w:eastAsia="等线 Light" w:hAnsi="Segoe UI Light" w:cs="Arial"/>
      <w:b/>
      <w:bCs/>
      <w:kern w:val="2"/>
      <w:sz w:val="28"/>
      <w:szCs w:val="28"/>
    </w:rPr>
  </w:style>
  <w:style w:type="character" w:customStyle="1" w:styleId="43">
    <w:name w:val="标题 4 字符"/>
    <w:link w:val="41"/>
    <w:qFormat/>
    <w:rsid w:val="002F7D58"/>
    <w:rPr>
      <w:rFonts w:ascii="Segoe UI Light" w:eastAsia="等线 Light" w:hAnsi="Segoe UI Light"/>
      <w:b/>
      <w:bCs/>
      <w:kern w:val="2"/>
      <w:sz w:val="21"/>
      <w:szCs w:val="21"/>
    </w:rPr>
  </w:style>
  <w:style w:type="character" w:customStyle="1" w:styleId="60">
    <w:name w:val="标题 6 字符"/>
    <w:link w:val="6"/>
    <w:rsid w:val="002F7D58"/>
    <w:rPr>
      <w:rFonts w:ascii="Segoe UI Light" w:eastAsia="黑体" w:hAnsi="Segoe UI Light"/>
      <w:b/>
      <w:bCs/>
      <w:kern w:val="2"/>
      <w:sz w:val="21"/>
      <w:szCs w:val="21"/>
    </w:rPr>
  </w:style>
  <w:style w:type="character" w:customStyle="1" w:styleId="ab">
    <w:name w:val="注释标题 字符"/>
    <w:link w:val="aa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fff0">
    <w:name w:val="正文文本首行缩进 字符"/>
    <w:aliases w:val="标题6 字符"/>
    <w:link w:val="affff"/>
    <w:rsid w:val="002F7D58"/>
    <w:rPr>
      <w:rFonts w:ascii="Arial" w:hAnsi="Arial"/>
      <w:kern w:val="2"/>
      <w:sz w:val="21"/>
      <w:szCs w:val="21"/>
      <w:lang w:val="x-none" w:eastAsia="x-none"/>
    </w:rPr>
  </w:style>
  <w:style w:type="character" w:customStyle="1" w:styleId="affe">
    <w:name w:val="页眉 字符"/>
    <w:link w:val="affd"/>
    <w:qFormat/>
    <w:rsid w:val="002F7D58"/>
    <w:rPr>
      <w:rFonts w:ascii="Arial" w:eastAsia="Microsoft YaHei UI" w:hAnsi="Arial"/>
      <w:color w:val="262626"/>
      <w:sz w:val="21"/>
      <w:szCs w:val="2"/>
      <w:lang w:val="x-none" w:eastAsia="x-none"/>
    </w:rPr>
  </w:style>
  <w:style w:type="character" w:customStyle="1" w:styleId="39">
    <w:name w:val="正文文本缩进 3 字符"/>
    <w:link w:val="38"/>
    <w:qFormat/>
    <w:rsid w:val="002F7D58"/>
    <w:rPr>
      <w:rFonts w:ascii="Arial" w:hAnsi="Arial" w:cs="Arial"/>
      <w:kern w:val="2"/>
      <w:sz w:val="16"/>
      <w:szCs w:val="16"/>
      <w:lang w:val="x-none" w:eastAsia="x-none"/>
    </w:rPr>
  </w:style>
  <w:style w:type="character" w:customStyle="1" w:styleId="af7">
    <w:name w:val="批注文字 字符"/>
    <w:link w:val="af6"/>
    <w:qFormat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f9">
    <w:name w:val="批注框文本 字符"/>
    <w:link w:val="aff8"/>
    <w:rsid w:val="002F7D58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afff6">
    <w:name w:val="脚注文本 字符"/>
    <w:link w:val="afff5"/>
    <w:qFormat/>
    <w:rsid w:val="002F7D58"/>
    <w:rPr>
      <w:rFonts w:ascii="Arial" w:hAnsi="Arial" w:cs="Arial"/>
      <w:kern w:val="2"/>
      <w:sz w:val="18"/>
      <w:szCs w:val="18"/>
      <w:lang w:val="x-none" w:eastAsia="x-none"/>
    </w:rPr>
  </w:style>
  <w:style w:type="character" w:customStyle="1" w:styleId="aff7">
    <w:name w:val="尾注文本 字符"/>
    <w:link w:val="aff6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ff0">
    <w:name w:val="签名 字符"/>
    <w:link w:val="afff"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ffff0">
    <w:name w:val="无间隔 字符"/>
    <w:link w:val="afffff"/>
    <w:uiPriority w:val="1"/>
    <w:rsid w:val="002F7D58"/>
    <w:rPr>
      <w:rFonts w:ascii="Calibri" w:hAnsi="Calibri"/>
      <w:sz w:val="22"/>
      <w:szCs w:val="22"/>
    </w:rPr>
  </w:style>
  <w:style w:type="character" w:customStyle="1" w:styleId="afffe">
    <w:name w:val="批注主题 字符"/>
    <w:link w:val="afffd"/>
    <w:rsid w:val="002F7D58"/>
    <w:rPr>
      <w:rFonts w:ascii="Arial" w:hAnsi="Arial" w:cs="Arial"/>
      <w:b/>
      <w:bCs/>
      <w:kern w:val="2"/>
      <w:sz w:val="21"/>
      <w:szCs w:val="21"/>
      <w:lang w:val="x-none" w:eastAsia="x-none"/>
    </w:rPr>
  </w:style>
  <w:style w:type="character" w:customStyle="1" w:styleId="TOC10">
    <w:name w:val="TOC 1 字符"/>
    <w:link w:val="TOC1"/>
    <w:uiPriority w:val="39"/>
    <w:rsid w:val="002F7D58"/>
    <w:rPr>
      <w:rFonts w:ascii="Arial" w:eastAsia="黑体" w:hAnsi="Arial" w:cs="Book Antiqua"/>
      <w:noProof/>
      <w:kern w:val="2"/>
      <w:sz w:val="28"/>
      <w:szCs w:val="24"/>
      <w:lang w:eastAsia="en-US"/>
    </w:rPr>
  </w:style>
  <w:style w:type="character" w:customStyle="1" w:styleId="33">
    <w:name w:val="标题 3 字符"/>
    <w:link w:val="31"/>
    <w:qFormat/>
    <w:rsid w:val="002F7D58"/>
    <w:rPr>
      <w:rFonts w:ascii="Arial" w:eastAsia="黑体" w:hAnsi="Arial" w:cs="宋体"/>
      <w:noProof/>
      <w:kern w:val="2"/>
      <w:sz w:val="32"/>
      <w:szCs w:val="32"/>
    </w:rPr>
  </w:style>
  <w:style w:type="character" w:customStyle="1" w:styleId="afffc">
    <w:name w:val="标题 字符"/>
    <w:link w:val="afffb"/>
    <w:qFormat/>
    <w:rsid w:val="002F7D58"/>
    <w:rPr>
      <w:rFonts w:ascii="Arial" w:hAnsi="Arial" w:cs="Arial"/>
      <w:b/>
      <w:bCs/>
      <w:kern w:val="2"/>
      <w:sz w:val="32"/>
      <w:szCs w:val="32"/>
    </w:rPr>
  </w:style>
  <w:style w:type="character" w:customStyle="1" w:styleId="aff5">
    <w:name w:val="日期 字符"/>
    <w:link w:val="aff4"/>
    <w:qFormat/>
    <w:rsid w:val="002F7D58"/>
    <w:rPr>
      <w:rFonts w:ascii="Arial" w:hAnsi="Arial" w:cs="Arial"/>
      <w:kern w:val="2"/>
      <w:sz w:val="21"/>
      <w:szCs w:val="21"/>
      <w:lang w:val="x-none" w:eastAsia="x-none"/>
    </w:rPr>
  </w:style>
  <w:style w:type="character" w:customStyle="1" w:styleId="af1">
    <w:name w:val="列表项目符号 字符"/>
    <w:link w:val="a"/>
    <w:qFormat/>
    <w:rsid w:val="002F7D58"/>
    <w:rPr>
      <w:rFonts w:ascii="Segoe UI Light" w:eastAsia="等线 Light" w:hAnsi="Segoe UI Light" w:cs="Arial"/>
      <w:color w:val="595959"/>
      <w:kern w:val="2"/>
      <w:sz w:val="21"/>
      <w:szCs w:val="21"/>
    </w:rPr>
  </w:style>
  <w:style w:type="paragraph" w:styleId="afffffff3">
    <w:name w:val="Revision"/>
    <w:hidden/>
    <w:uiPriority w:val="99"/>
    <w:semiHidden/>
    <w:rsid w:val="002F7D58"/>
    <w:rPr>
      <w:rFonts w:ascii="Segoe UI Light" w:eastAsia="等线 Light" w:hAnsi="Segoe UI Light" w:cs="Arial"/>
      <w:kern w:val="2"/>
      <w:sz w:val="21"/>
      <w:szCs w:val="21"/>
    </w:rPr>
  </w:style>
  <w:style w:type="character" w:customStyle="1" w:styleId="afffffff4">
    <w:name w:val="标题制式小类"/>
    <w:basedOn w:val="a4"/>
    <w:uiPriority w:val="1"/>
    <w:rsid w:val="002F7D58"/>
    <w:rPr>
      <w:rFonts w:ascii="Arial" w:eastAsia="黑体" w:hAnsi="Arial"/>
      <w:color w:val="000000" w:themeColor="text1"/>
      <w:sz w:val="24"/>
    </w:rPr>
  </w:style>
  <w:style w:type="character" w:styleId="afffffff5">
    <w:name w:val="Unresolved Mention"/>
    <w:basedOn w:val="a4"/>
    <w:uiPriority w:val="99"/>
    <w:semiHidden/>
    <w:unhideWhenUsed/>
    <w:rsid w:val="002F7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3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3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8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1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0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21" Type="http://schemas.openxmlformats.org/officeDocument/2006/relationships/header" Target="header9.xml"/><Relationship Id="rId42" Type="http://schemas.openxmlformats.org/officeDocument/2006/relationships/image" Target="media/image16.png"/><Relationship Id="rId47" Type="http://schemas.openxmlformats.org/officeDocument/2006/relationships/package" Target="embeddings/Microsoft_Visio_Drawing4.vsdx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package" Target="embeddings/Microsoft_Visio_Drawing9.vsdx"/><Relationship Id="rId89" Type="http://schemas.openxmlformats.org/officeDocument/2006/relationships/image" Target="media/image54.png"/><Relationship Id="rId16" Type="http://schemas.openxmlformats.org/officeDocument/2006/relationships/footer" Target="footer2.xml"/><Relationship Id="rId107" Type="http://schemas.openxmlformats.org/officeDocument/2006/relationships/glossaryDocument" Target="glossary/document.xml"/><Relationship Id="rId11" Type="http://schemas.openxmlformats.org/officeDocument/2006/relationships/header" Target="header3.xml"/><Relationship Id="rId32" Type="http://schemas.openxmlformats.org/officeDocument/2006/relationships/footer" Target="footer4.xml"/><Relationship Id="rId37" Type="http://schemas.openxmlformats.org/officeDocument/2006/relationships/footer" Target="footer5.xml"/><Relationship Id="rId53" Type="http://schemas.openxmlformats.org/officeDocument/2006/relationships/image" Target="media/image23.emf"/><Relationship Id="rId58" Type="http://schemas.openxmlformats.org/officeDocument/2006/relationships/image" Target="media/image27.png"/><Relationship Id="rId74" Type="http://schemas.openxmlformats.org/officeDocument/2006/relationships/image" Target="media/image43.emf"/><Relationship Id="rId79" Type="http://schemas.openxmlformats.org/officeDocument/2006/relationships/image" Target="media/image47.jpeg"/><Relationship Id="rId102" Type="http://schemas.openxmlformats.org/officeDocument/2006/relationships/image" Target="media/image63.png"/><Relationship Id="rId5" Type="http://schemas.openxmlformats.org/officeDocument/2006/relationships/settings" Target="settings.xml"/><Relationship Id="rId90" Type="http://schemas.openxmlformats.org/officeDocument/2006/relationships/header" Target="header17.xml"/><Relationship Id="rId95" Type="http://schemas.openxmlformats.org/officeDocument/2006/relationships/image" Target="media/image57.png"/><Relationship Id="rId22" Type="http://schemas.openxmlformats.org/officeDocument/2006/relationships/image" Target="media/image8.png"/><Relationship Id="rId27" Type="http://schemas.openxmlformats.org/officeDocument/2006/relationships/image" Target="media/image11.emf"/><Relationship Id="rId43" Type="http://schemas.openxmlformats.org/officeDocument/2006/relationships/image" Target="media/image17.png"/><Relationship Id="rId48" Type="http://schemas.openxmlformats.org/officeDocument/2006/relationships/image" Target="media/image20.emf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80" Type="http://schemas.openxmlformats.org/officeDocument/2006/relationships/image" Target="media/image48.png"/><Relationship Id="rId85" Type="http://schemas.openxmlformats.org/officeDocument/2006/relationships/image" Target="media/image52.emf"/><Relationship Id="rId12" Type="http://schemas.openxmlformats.org/officeDocument/2006/relationships/footer" Target="footer1.xml"/><Relationship Id="rId17" Type="http://schemas.openxmlformats.org/officeDocument/2006/relationships/header" Target="header6.xml"/><Relationship Id="rId33" Type="http://schemas.openxmlformats.org/officeDocument/2006/relationships/image" Target="media/image12.emf"/><Relationship Id="rId38" Type="http://schemas.openxmlformats.org/officeDocument/2006/relationships/image" Target="media/image13.emf"/><Relationship Id="rId59" Type="http://schemas.openxmlformats.org/officeDocument/2006/relationships/image" Target="media/image28.png"/><Relationship Id="rId103" Type="http://schemas.openxmlformats.org/officeDocument/2006/relationships/header" Target="header21.xml"/><Relationship Id="rId108" Type="http://schemas.openxmlformats.org/officeDocument/2006/relationships/theme" Target="theme/theme1.xml"/><Relationship Id="rId20" Type="http://schemas.openxmlformats.org/officeDocument/2006/relationships/header" Target="header8.xml"/><Relationship Id="rId41" Type="http://schemas.openxmlformats.org/officeDocument/2006/relationships/image" Target="media/image15.png"/><Relationship Id="rId54" Type="http://schemas.openxmlformats.org/officeDocument/2006/relationships/package" Target="embeddings/Microsoft_Visio_Drawing7.vsdx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package" Target="embeddings/Microsoft_Visio_Drawing8.vsdx"/><Relationship Id="rId83" Type="http://schemas.openxmlformats.org/officeDocument/2006/relationships/image" Target="media/image51.emf"/><Relationship Id="rId88" Type="http://schemas.openxmlformats.org/officeDocument/2006/relationships/package" Target="embeddings/Microsoft_Visio_Drawing11.vsdx"/><Relationship Id="rId91" Type="http://schemas.openxmlformats.org/officeDocument/2006/relationships/header" Target="header18.xm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9.png"/><Relationship Id="rId28" Type="http://schemas.openxmlformats.org/officeDocument/2006/relationships/package" Target="embeddings/Microsoft_Visio_Drawing.vsdx"/><Relationship Id="rId36" Type="http://schemas.openxmlformats.org/officeDocument/2006/relationships/header" Target="header16.xml"/><Relationship Id="rId49" Type="http://schemas.openxmlformats.org/officeDocument/2006/relationships/package" Target="embeddings/Microsoft_Visio_Drawing5.vsdx"/><Relationship Id="rId57" Type="http://schemas.openxmlformats.org/officeDocument/2006/relationships/image" Target="media/image26.png"/><Relationship Id="rId106" Type="http://schemas.microsoft.com/office/2011/relationships/people" Target="people.xml"/><Relationship Id="rId10" Type="http://schemas.openxmlformats.org/officeDocument/2006/relationships/header" Target="header2.xml"/><Relationship Id="rId31" Type="http://schemas.openxmlformats.org/officeDocument/2006/relationships/header" Target="header14.xml"/><Relationship Id="rId44" Type="http://schemas.openxmlformats.org/officeDocument/2006/relationships/image" Target="media/image18.emf"/><Relationship Id="rId52" Type="http://schemas.openxmlformats.org/officeDocument/2006/relationships/package" Target="embeddings/Microsoft_Visio_Drawing6.vsdx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6.jpeg"/><Relationship Id="rId81" Type="http://schemas.openxmlformats.org/officeDocument/2006/relationships/image" Target="media/image49.emf"/><Relationship Id="rId86" Type="http://schemas.openxmlformats.org/officeDocument/2006/relationships/package" Target="embeddings/Microsoft_Visio_Drawing10.vsdx"/><Relationship Id="rId94" Type="http://schemas.openxmlformats.org/officeDocument/2006/relationships/image" Target="media/image56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oter" Target="footer3.xml"/><Relationship Id="rId39" Type="http://schemas.openxmlformats.org/officeDocument/2006/relationships/package" Target="embeddings/Microsoft_Visio_Drawing2.vsdx"/><Relationship Id="rId34" Type="http://schemas.openxmlformats.org/officeDocument/2006/relationships/package" Target="embeddings/Microsoft_Visio_Drawing1.vsdx"/><Relationship Id="rId50" Type="http://schemas.openxmlformats.org/officeDocument/2006/relationships/image" Target="media/image21.png"/><Relationship Id="rId55" Type="http://schemas.openxmlformats.org/officeDocument/2006/relationships/image" Target="media/image24.png"/><Relationship Id="rId76" Type="http://schemas.openxmlformats.org/officeDocument/2006/relationships/image" Target="media/image44.png"/><Relationship Id="rId97" Type="http://schemas.openxmlformats.org/officeDocument/2006/relationships/image" Target="media/image59.jpeg"/><Relationship Id="rId104" Type="http://schemas.openxmlformats.org/officeDocument/2006/relationships/header" Target="header22.xml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92" Type="http://schemas.openxmlformats.org/officeDocument/2006/relationships/footer" Target="footer6.xml"/><Relationship Id="rId2" Type="http://schemas.openxmlformats.org/officeDocument/2006/relationships/customXml" Target="../customXml/item2.xml"/><Relationship Id="rId29" Type="http://schemas.openxmlformats.org/officeDocument/2006/relationships/header" Target="header12.xml"/><Relationship Id="rId24" Type="http://schemas.openxmlformats.org/officeDocument/2006/relationships/image" Target="media/image10.png"/><Relationship Id="rId40" Type="http://schemas.openxmlformats.org/officeDocument/2006/relationships/image" Target="media/image14.png"/><Relationship Id="rId45" Type="http://schemas.openxmlformats.org/officeDocument/2006/relationships/package" Target="embeddings/Microsoft_Visio_Drawing3.vsdx"/><Relationship Id="rId66" Type="http://schemas.openxmlformats.org/officeDocument/2006/relationships/image" Target="media/image35.png"/><Relationship Id="rId87" Type="http://schemas.openxmlformats.org/officeDocument/2006/relationships/image" Target="media/image53.emf"/><Relationship Id="rId61" Type="http://schemas.openxmlformats.org/officeDocument/2006/relationships/image" Target="media/image30.png"/><Relationship Id="rId82" Type="http://schemas.openxmlformats.org/officeDocument/2006/relationships/image" Target="media/image50.emf"/><Relationship Id="rId19" Type="http://schemas.openxmlformats.org/officeDocument/2006/relationships/header" Target="header7.xml"/><Relationship Id="rId14" Type="http://schemas.openxmlformats.org/officeDocument/2006/relationships/header" Target="header4.xml"/><Relationship Id="rId30" Type="http://schemas.openxmlformats.org/officeDocument/2006/relationships/header" Target="header13.xml"/><Relationship Id="rId35" Type="http://schemas.openxmlformats.org/officeDocument/2006/relationships/header" Target="header15.xml"/><Relationship Id="rId56" Type="http://schemas.openxmlformats.org/officeDocument/2006/relationships/image" Target="media/image25.png"/><Relationship Id="rId77" Type="http://schemas.openxmlformats.org/officeDocument/2006/relationships/image" Target="media/image45.png"/><Relationship Id="rId100" Type="http://schemas.openxmlformats.org/officeDocument/2006/relationships/image" Target="media/image61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image" Target="media/image41.png"/><Relationship Id="rId93" Type="http://schemas.openxmlformats.org/officeDocument/2006/relationships/header" Target="header19.xml"/><Relationship Id="rId98" Type="http://schemas.openxmlformats.org/officeDocument/2006/relationships/header" Target="header20.xml"/><Relationship Id="rId3" Type="http://schemas.openxmlformats.org/officeDocument/2006/relationships/numbering" Target="numbering.xml"/><Relationship Id="rId25" Type="http://schemas.openxmlformats.org/officeDocument/2006/relationships/header" Target="header10.xml"/><Relationship Id="rId46" Type="http://schemas.openxmlformats.org/officeDocument/2006/relationships/image" Target="media/image19.emf"/><Relationship Id="rId67" Type="http://schemas.openxmlformats.org/officeDocument/2006/relationships/image" Target="media/image3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AppData\Roaming\Microsoft\Templates\Neoway_XX_&#30828;&#20214;&#35774;&#35745;&#25351;&#21335;_Template_V6.1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7CBD833DF6142D18322E946026A934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CD47A54-066D-4D99-B23D-FB4E47BCA067}"/>
      </w:docPartPr>
      <w:docPartBody>
        <w:p w:rsidR="00536A3A" w:rsidRDefault="00536A3A">
          <w:pPr>
            <w:pStyle w:val="57CBD833DF6142D18322E946026A9348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5AFB6D37F11D43D496B121AA7D1D52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C652D4-12EC-46AF-80E7-0751889A38B4}"/>
      </w:docPartPr>
      <w:docPartBody>
        <w:p w:rsidR="00536A3A" w:rsidRDefault="00536A3A">
          <w:pPr>
            <w:pStyle w:val="5AFB6D37F11D43D496B121AA7D1D52B9"/>
          </w:pPr>
          <w:r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3C6C610D26C14E768AB168BE637A5B3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CDFDAA3-17A0-4D8A-9703-62015299019D}"/>
      </w:docPartPr>
      <w:docPartBody>
        <w:p w:rsidR="00536A3A" w:rsidRDefault="00536A3A">
          <w:pPr>
            <w:pStyle w:val="3C6C610D26C14E768AB168BE637A5B35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F7939191B1241D0AE02A2E986EBE56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B806FCE-D88C-48FC-BDCF-608282323CAF}"/>
      </w:docPartPr>
      <w:docPartBody>
        <w:p w:rsidR="00536A3A" w:rsidRDefault="00536A3A">
          <w:pPr>
            <w:pStyle w:val="FF7939191B1241D0AE02A2E986EBE560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BF29C7C97020499283FA349B4921DDA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0489F7-2926-4439-8521-3075C8A9FA00}"/>
      </w:docPartPr>
      <w:docPartBody>
        <w:p w:rsidR="00536A3A" w:rsidRDefault="00536A3A">
          <w:pPr>
            <w:pStyle w:val="BF29C7C97020499283FA349B4921DDA0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5682B06FB0C43F58E64D757F5584C4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2EA86C9-C3C1-49AE-84B7-F8060D0C1838}"/>
      </w:docPartPr>
      <w:docPartBody>
        <w:p w:rsidR="00536A3A" w:rsidRDefault="00536A3A">
          <w:pPr>
            <w:pStyle w:val="F5682B06FB0C43F58E64D757F5584C4A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ADAA4AB337F048278BA025785BE100B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E7ED7D-4C25-4D24-9F4A-089184D05DC2}"/>
      </w:docPartPr>
      <w:docPartBody>
        <w:p w:rsidR="00536A3A" w:rsidRDefault="00536A3A">
          <w:pPr>
            <w:pStyle w:val="ADAA4AB337F048278BA025785BE100B4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9FC568348204C019458A5EEE5D81C2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64AE3E6-E908-44BB-BFE9-DF8212C888E8}"/>
      </w:docPartPr>
      <w:docPartBody>
        <w:p w:rsidR="00536A3A" w:rsidRDefault="00536A3A">
          <w:pPr>
            <w:pStyle w:val="F9FC568348204C019458A5EEE5D81C2D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BF5C0862DFEE473FA9B3DD34E9B9CF8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D119FBE-4E3E-4640-81CC-B5067FFD287C}"/>
      </w:docPartPr>
      <w:docPartBody>
        <w:p w:rsidR="00536A3A" w:rsidRDefault="00536A3A">
          <w:pPr>
            <w:pStyle w:val="BF5C0862DFEE473FA9B3DD34E9B9CF81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49AF89679B5D436186B688E4AE237DA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2CD364D-C895-4ECE-930B-0A4C54052E13}"/>
      </w:docPartPr>
      <w:docPartBody>
        <w:p w:rsidR="00536A3A" w:rsidRDefault="00536A3A">
          <w:pPr>
            <w:pStyle w:val="49AF89679B5D436186B688E4AE237DAE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ADBFE414DFDD4AD99B2A8E0EA444986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94FE69C-05DF-4F86-BF71-4B963B0134E7}"/>
      </w:docPartPr>
      <w:docPartBody>
        <w:p w:rsidR="00536A3A" w:rsidRDefault="00536A3A">
          <w:pPr>
            <w:pStyle w:val="ADBFE414DFDD4AD99B2A8E0EA4449863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7D89A7EFBDF64CF9985B1BD05585B46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3FDDB2C-D1A4-471F-B8D7-9162BCE26123}"/>
      </w:docPartPr>
      <w:docPartBody>
        <w:p w:rsidR="00536A3A" w:rsidRDefault="00536A3A">
          <w:pPr>
            <w:pStyle w:val="AE9E00D477A549BAAD75724FAC064534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86321FD7B9044E4DABD67BA63E20EF8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A936DB3-0452-49E2-9650-65D0D5FD9F7D}"/>
      </w:docPartPr>
      <w:docPartBody>
        <w:p w:rsidR="00536A3A" w:rsidRDefault="00536A3A">
          <w:pPr>
            <w:pStyle w:val="AE8E179E0CA245308AB197D14C803C15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64AF6A5F61EA46BE984087C359560F5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C1F434D-FFBE-45A4-9774-6400EA38B889}"/>
      </w:docPartPr>
      <w:docPartBody>
        <w:p w:rsidR="00536A3A" w:rsidRDefault="00536A3A">
          <w:pPr>
            <w:pStyle w:val="393E2D78B8E6487889079C44829FCDDF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B5F80A7025FC4CC98D1A193F6EACC23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EBEAC-012E-4030-A3FF-5695DD420A84}"/>
      </w:docPartPr>
      <w:docPartBody>
        <w:p w:rsidR="00536A3A" w:rsidRDefault="00536A3A">
          <w:pPr>
            <w:pStyle w:val="AC3B857F421549529F41A4FEA588E6F2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AE8E179E0CA245308AB197D14C803C1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65137F4-76F0-413F-B3E0-0C43B69CFE2D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C080FF74EFD1461F9107659E68720CC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1E23709-4B86-4D5F-9788-F8BAE4D7F8C3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89B3E927FE2E4C63ABB8D920EB4FBDE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52AED96-21A5-4B89-A018-1C15B0FB311E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2737E67BE4BD497F82D6DBDA4926E50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523B097-57AC-4117-8B8B-6FC7FFFC2CEF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428DC46F47624E07B3EAEAD2200E7D8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46E1DC-2204-419B-A287-C568C929D85E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2D058891A5E04A7AAA914A4923AA442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3B50087-69A0-4A66-A948-C5ED8DC67667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45D7B9F94C904F3FB5D419EC719DD29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4BC2F77-FBA8-4F43-873C-AE73A5E87015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28A432CDFB364936922CB686C830428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48919C3-4E9C-4CAC-97FA-C1A4EE1324DC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CD9D4210FB9B4CB49B83C83AB08656B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E09B5A1-2541-45B0-B667-873D141F9B64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075309BD92154447A97386E358E6921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DAC8858-F126-45FB-BD65-B361CD5B370B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7D7B2B5366C14B6A830C5FF3F59820E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6D1C8E3-06B7-4EE6-A8F5-FDA80BBA15F4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5C13F10CC7814A00B33B1A0485809DA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6164AD9-4CA4-42EF-B2E2-620151EFA1C6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EC7B2EBB49A24706BE6070E55CD11BF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E9007D4-E9C3-4B35-B235-250ED3AEE6E9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8465F987D400429E91C9B31E6166A60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D809522-4DA2-4804-BFBF-E3A13BD0B350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2A353D54117045668BABB0F7E1F9902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8F1D770-2C9E-487A-AB86-0DCC5DF09966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9E886AA8E1674D86B92A0D121AF93A4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B7A10B6-AC52-4898-9359-A6995A41CCF2}"/>
      </w:docPartPr>
      <w:docPartBody>
        <w:p w:rsidR="00536A3A" w:rsidRDefault="00536A3A">
          <w:r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DB4CC44498B04B9DB3AC3BCFE42E2B8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6A41BCF-23B0-40B2-878C-A7FA3AD9A4C0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3D5BF6CF25C347A48F851FBD367B43F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D9532D-94E7-4B59-8B8C-3B6DCBAB7BE9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635D74D7CDE6412A8BB8106848590ED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FDE69A5-3671-49DB-895B-6C38A4215236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AC3B857F421549529F41A4FEA588E6F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CFD5F27-0EC2-4EBB-A6E4-38B568B9E05F}"/>
      </w:docPartPr>
      <w:docPartBody>
        <w:p w:rsidR="00536A3A" w:rsidRDefault="00536A3A"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51AEBBEBCC274EF898CEA4815D17812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BF33640-1BE7-4DBD-B555-2FF1C40CAD81}"/>
      </w:docPartPr>
      <w:docPartBody>
        <w:p w:rsidR="00536A3A" w:rsidRDefault="00536A3A">
          <w:pPr>
            <w:pStyle w:val="51AEBBEBCC274EF898CEA4815D17812C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600E5779B60488DAD759126AAA1DDC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FA5BACD-7957-42E3-B3E5-0A832508F6ED}"/>
      </w:docPartPr>
      <w:docPartBody>
        <w:p w:rsidR="00536A3A" w:rsidRDefault="00536A3A">
          <w:pPr>
            <w:pStyle w:val="F600E5779B60488DAD759126AAA1DDC6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3040D93C57E248E5B50007F06FD837E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908730B-D883-4449-B4D8-B0C35C2A32C8}"/>
      </w:docPartPr>
      <w:docPartBody>
        <w:p w:rsidR="00536A3A" w:rsidRDefault="00536A3A">
          <w:pPr>
            <w:pStyle w:val="3040D93C57E248E5B50007F06FD837E7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938043D6B9E4478791B44D8216D2517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B98147F-2221-4F80-B67E-DDD654261EDD}"/>
      </w:docPartPr>
      <w:docPartBody>
        <w:p w:rsidR="00536A3A" w:rsidRDefault="00536A3A">
          <w:pPr>
            <w:pStyle w:val="938043D6B9E4478791B44D8216D2517B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74CD003CB822487BB1A7D492F2B64A5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9BE7D3-BA36-4838-A300-2F7788819FC7}"/>
      </w:docPartPr>
      <w:docPartBody>
        <w:p w:rsidR="00536A3A" w:rsidRDefault="00536A3A">
          <w:pPr>
            <w:pStyle w:val="74CD003CB822487BB1A7D492F2B64A5A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7DB3B95EFB444B5F96B1B3A9ED36110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292B4ED-799B-4D46-9285-3C378FBCE358}"/>
      </w:docPartPr>
      <w:docPartBody>
        <w:p w:rsidR="00536A3A" w:rsidRDefault="00536A3A">
          <w:pPr>
            <w:pStyle w:val="7DB3B95EFB444B5F96B1B3A9ED361107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768830CC44444ACE919094926F8EAF5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60BCFB9-E827-4F18-A0F9-CD0E23031396}"/>
      </w:docPartPr>
      <w:docPartBody>
        <w:p w:rsidR="00536A3A" w:rsidRDefault="00536A3A">
          <w:pPr>
            <w:pStyle w:val="768830CC44444ACE919094926F8EAF58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1088932ECF2C488784ECFD176752CA3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334AEE6-7051-4F97-94AD-2256660774A1}"/>
      </w:docPartPr>
      <w:docPartBody>
        <w:p w:rsidR="00FF30EF" w:rsidRDefault="00536A3A" w:rsidP="00536A3A">
          <w:pPr>
            <w:pStyle w:val="1088932ECF2C488784ECFD176752CA31"/>
          </w:pPr>
          <w:r w:rsidRPr="005F412F"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43E65EAE3D8845DF976EA2047E453C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DAABAD8-103E-4059-9E95-213E76B7D181}"/>
      </w:docPartPr>
      <w:docPartBody>
        <w:p w:rsidR="00637238" w:rsidRDefault="001E6411" w:rsidP="001E6411">
          <w:pPr>
            <w:pStyle w:val="43E65EAE3D8845DF976EA2047E453C7A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DAF05C88B04E4FDFB02C9AB066F2722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0EA80CD-D87D-459B-9EA4-E4F039CD07CA}"/>
      </w:docPartPr>
      <w:docPartBody>
        <w:p w:rsidR="00637238" w:rsidRDefault="001E6411" w:rsidP="001E6411">
          <w:pPr>
            <w:pStyle w:val="DAF05C88B04E4FDFB02C9AB066F2722A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38D2526F284E454FB13501BC49FAD1E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02B9453-F059-4B47-B749-C1A9EFD3C8C6}"/>
      </w:docPartPr>
      <w:docPartBody>
        <w:p w:rsidR="00637238" w:rsidRDefault="001E6411" w:rsidP="001E6411">
          <w:pPr>
            <w:pStyle w:val="38D2526F284E454FB13501BC49FAD1EB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BE3579F3D4749D08D9C0ED34602B70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C88351B-1FDC-4DBB-AD9D-B1EA7CEA5176}"/>
      </w:docPartPr>
      <w:docPartBody>
        <w:p w:rsidR="00637238" w:rsidRDefault="001E6411" w:rsidP="001E6411">
          <w:pPr>
            <w:pStyle w:val="FBE3579F3D4749D08D9C0ED34602B70C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356DABAEA9594488A96B23152F9B8EE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EBCFADB-4A1A-4846-A7B1-A568F74C024F}"/>
      </w:docPartPr>
      <w:docPartBody>
        <w:p w:rsidR="00637238" w:rsidRDefault="001E6411" w:rsidP="001E6411">
          <w:pPr>
            <w:pStyle w:val="356DABAEA9594488A96B23152F9B8EEE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BDEB55CC924F40329567F2BB4B27547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AECDE9-39E5-45C1-8D8B-938F033F4CE7}"/>
      </w:docPartPr>
      <w:docPartBody>
        <w:p w:rsidR="00637238" w:rsidRDefault="001E6411" w:rsidP="001E6411">
          <w:pPr>
            <w:pStyle w:val="BDEB55CC924F40329567F2BB4B275472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333FF07C693A467A9FF59DC233955D3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C354AD3-0578-4511-8564-78E73B037579}"/>
      </w:docPartPr>
      <w:docPartBody>
        <w:p w:rsidR="00637238" w:rsidRDefault="001E6411" w:rsidP="001E6411">
          <w:pPr>
            <w:pStyle w:val="333FF07C693A467A9FF59DC233955D31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25A974D1A3FA49FAA750C1E8ADC3DBB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39A87AF-9EF1-493D-841E-4076495C8AE8}"/>
      </w:docPartPr>
      <w:docPartBody>
        <w:p w:rsidR="00637238" w:rsidRDefault="001E6411" w:rsidP="001E6411">
          <w:pPr>
            <w:pStyle w:val="25A974D1A3FA49FAA750C1E8ADC3DBBD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97D247D6E399430884C993963041B7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F7E0FBB-3B99-4CB6-92E2-E8CD98360F8D}"/>
      </w:docPartPr>
      <w:docPartBody>
        <w:p w:rsidR="00637238" w:rsidRDefault="001E6411" w:rsidP="001E6411">
          <w:pPr>
            <w:pStyle w:val="97D247D6E399430884C993963041B78C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B0781745BBBA47FFB259B2FE73FCA38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E225FD6-A6E0-45B5-B836-0CA954DDA0DF}"/>
      </w:docPartPr>
      <w:docPartBody>
        <w:p w:rsidR="00637238" w:rsidRDefault="001E6411" w:rsidP="001E6411">
          <w:pPr>
            <w:pStyle w:val="B0781745BBBA47FFB259B2FE73FCA38A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891E456D77784DF5ACC7588F23940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6B02D83-BB18-4C6A-AA01-993BDED96D91}"/>
      </w:docPartPr>
      <w:docPartBody>
        <w:p w:rsidR="00637238" w:rsidRDefault="001E6411" w:rsidP="001E6411">
          <w:pPr>
            <w:pStyle w:val="891E456D77784DF5ACC7588F239401CD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CEF2CDFB106C4F11B7A49D231F871F4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6140CC6-0BA5-42A2-AB7F-853B3CED359C}"/>
      </w:docPartPr>
      <w:docPartBody>
        <w:p w:rsidR="00637238" w:rsidRDefault="001E6411" w:rsidP="001E6411">
          <w:pPr>
            <w:pStyle w:val="CEF2CDFB106C4F11B7A49D231F871F43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353EB8041A24D6A9273562C168A49C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3D060DC-AA2D-4983-ACC9-DCB45C26E415}"/>
      </w:docPartPr>
      <w:docPartBody>
        <w:p w:rsidR="00637238" w:rsidRDefault="001E6411" w:rsidP="001E6411">
          <w:pPr>
            <w:pStyle w:val="F353EB8041A24D6A9273562C168A49C5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E2196D61BDAB446684E6E2E729EEA13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8ED6400-3365-4B13-8AB5-0FBD65DBBBE1}"/>
      </w:docPartPr>
      <w:docPartBody>
        <w:p w:rsidR="00637238" w:rsidRDefault="001E6411" w:rsidP="001E6411">
          <w:pPr>
            <w:pStyle w:val="E2196D61BDAB446684E6E2E729EEA13D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0379708E77494F9C8D8D1B0363B64FC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3785AED-A634-4F8B-AD77-29181B144605}"/>
      </w:docPartPr>
      <w:docPartBody>
        <w:p w:rsidR="00637238" w:rsidRDefault="001E6411" w:rsidP="001E6411">
          <w:pPr>
            <w:pStyle w:val="0379708E77494F9C8D8D1B0363B64FC4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FB1778C44CAB427BABF935479CF778B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0315071-B4AE-4A01-8156-9E7B286B5EB7}"/>
      </w:docPartPr>
      <w:docPartBody>
        <w:p w:rsidR="00637238" w:rsidRDefault="001E6411" w:rsidP="001E6411">
          <w:pPr>
            <w:pStyle w:val="FB1778C44CAB427BABF935479CF778BB"/>
          </w:pPr>
          <w:r>
            <w:rPr>
              <w:rStyle w:val="a3"/>
              <w:rFonts w:hint="eastAsia"/>
            </w:rPr>
            <w:t>[关键词]</w:t>
          </w:r>
        </w:p>
      </w:docPartBody>
    </w:docPart>
    <w:docPart>
      <w:docPartPr>
        <w:name w:val="E3E9F9235034444DB58B6D68AF4A1B9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9F58F9D-5AF3-4068-B1B5-675AF1516423}"/>
      </w:docPartPr>
      <w:docPartBody>
        <w:p w:rsidR="00637238" w:rsidRDefault="001E6411" w:rsidP="001E6411">
          <w:pPr>
            <w:pStyle w:val="E3E9F9235034444DB58B6D68AF4A1B94"/>
          </w:pPr>
          <w:r>
            <w:rPr>
              <w:rStyle w:val="a3"/>
              <w:rFonts w:hint="eastAsia"/>
            </w:rPr>
            <w:t>[关键词]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Zurich UBlkEx B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541F"/>
    <w:rsid w:val="00063DEF"/>
    <w:rsid w:val="000D1A77"/>
    <w:rsid w:val="000E6342"/>
    <w:rsid w:val="00167BB5"/>
    <w:rsid w:val="00171AF8"/>
    <w:rsid w:val="00173E63"/>
    <w:rsid w:val="001E6411"/>
    <w:rsid w:val="00223DA6"/>
    <w:rsid w:val="00263A4F"/>
    <w:rsid w:val="002C48D3"/>
    <w:rsid w:val="002F7379"/>
    <w:rsid w:val="00396B1B"/>
    <w:rsid w:val="003C1913"/>
    <w:rsid w:val="003E435A"/>
    <w:rsid w:val="00431C9C"/>
    <w:rsid w:val="00444E46"/>
    <w:rsid w:val="004967E7"/>
    <w:rsid w:val="004A4F99"/>
    <w:rsid w:val="004D39AF"/>
    <w:rsid w:val="004D455E"/>
    <w:rsid w:val="00536A3A"/>
    <w:rsid w:val="00542D25"/>
    <w:rsid w:val="00556694"/>
    <w:rsid w:val="00557581"/>
    <w:rsid w:val="00637238"/>
    <w:rsid w:val="0068407D"/>
    <w:rsid w:val="00702550"/>
    <w:rsid w:val="0070782D"/>
    <w:rsid w:val="0077047A"/>
    <w:rsid w:val="007F0580"/>
    <w:rsid w:val="00880C77"/>
    <w:rsid w:val="0088747C"/>
    <w:rsid w:val="008F4D50"/>
    <w:rsid w:val="00927967"/>
    <w:rsid w:val="00973F0E"/>
    <w:rsid w:val="00986368"/>
    <w:rsid w:val="00A22C99"/>
    <w:rsid w:val="00A24E4E"/>
    <w:rsid w:val="00A95680"/>
    <w:rsid w:val="00AF3318"/>
    <w:rsid w:val="00B26274"/>
    <w:rsid w:val="00B50CA7"/>
    <w:rsid w:val="00BE564E"/>
    <w:rsid w:val="00C17849"/>
    <w:rsid w:val="00C62BC0"/>
    <w:rsid w:val="00C6541F"/>
    <w:rsid w:val="00CD724D"/>
    <w:rsid w:val="00DD1474"/>
    <w:rsid w:val="00DE504F"/>
    <w:rsid w:val="00DE5C70"/>
    <w:rsid w:val="00F4790F"/>
    <w:rsid w:val="00F57640"/>
    <w:rsid w:val="00F963B4"/>
    <w:rsid w:val="00FB452B"/>
    <w:rsid w:val="00FF3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E6411"/>
    <w:rPr>
      <w:color w:val="808080"/>
    </w:rPr>
  </w:style>
  <w:style w:type="paragraph" w:customStyle="1" w:styleId="57CBD833DF6142D18322E946026A9348">
    <w:name w:val="57CBD833DF6142D18322E946026A9348"/>
    <w:pPr>
      <w:widowControl w:val="0"/>
      <w:jc w:val="both"/>
    </w:pPr>
    <w:rPr>
      <w:kern w:val="2"/>
      <w:sz w:val="21"/>
      <w:szCs w:val="22"/>
    </w:rPr>
  </w:style>
  <w:style w:type="paragraph" w:customStyle="1" w:styleId="5AFB6D37F11D43D496B121AA7D1D52B9">
    <w:name w:val="5AFB6D37F11D43D496B121AA7D1D52B9"/>
    <w:pPr>
      <w:widowControl w:val="0"/>
      <w:jc w:val="both"/>
    </w:pPr>
    <w:rPr>
      <w:kern w:val="2"/>
      <w:sz w:val="21"/>
      <w:szCs w:val="22"/>
    </w:rPr>
  </w:style>
  <w:style w:type="paragraph" w:customStyle="1" w:styleId="3C6C610D26C14E768AB168BE637A5B35">
    <w:name w:val="3C6C610D26C14E768AB168BE637A5B35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FF7939191B1241D0AE02A2E986EBE560">
    <w:name w:val="FF7939191B1241D0AE02A2E986EBE560"/>
    <w:pPr>
      <w:widowControl w:val="0"/>
      <w:jc w:val="both"/>
    </w:pPr>
    <w:rPr>
      <w:kern w:val="2"/>
      <w:sz w:val="21"/>
      <w:szCs w:val="22"/>
    </w:rPr>
  </w:style>
  <w:style w:type="paragraph" w:customStyle="1" w:styleId="BF29C7C97020499283FA349B4921DDA0">
    <w:name w:val="BF29C7C97020499283FA349B4921DDA0"/>
    <w:pPr>
      <w:widowControl w:val="0"/>
      <w:jc w:val="both"/>
    </w:pPr>
    <w:rPr>
      <w:kern w:val="2"/>
      <w:sz w:val="21"/>
      <w:szCs w:val="22"/>
    </w:rPr>
  </w:style>
  <w:style w:type="paragraph" w:customStyle="1" w:styleId="F5682B06FB0C43F58E64D757F5584C4A">
    <w:name w:val="F5682B06FB0C43F58E64D757F5584C4A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DAA4AB337F048278BA025785BE100B4">
    <w:name w:val="ADAA4AB337F048278BA025785BE100B4"/>
    <w:pPr>
      <w:widowControl w:val="0"/>
      <w:jc w:val="both"/>
    </w:pPr>
    <w:rPr>
      <w:kern w:val="2"/>
      <w:sz w:val="21"/>
      <w:szCs w:val="22"/>
    </w:rPr>
  </w:style>
  <w:style w:type="paragraph" w:customStyle="1" w:styleId="F9FC568348204C019458A5EEE5D81C2D">
    <w:name w:val="F9FC568348204C019458A5EEE5D81C2D"/>
    <w:pPr>
      <w:widowControl w:val="0"/>
      <w:jc w:val="both"/>
    </w:pPr>
    <w:rPr>
      <w:kern w:val="2"/>
      <w:sz w:val="21"/>
      <w:szCs w:val="22"/>
    </w:rPr>
  </w:style>
  <w:style w:type="paragraph" w:customStyle="1" w:styleId="BF5C0862DFEE473FA9B3DD34E9B9CF81">
    <w:name w:val="BF5C0862DFEE473FA9B3DD34E9B9CF81"/>
    <w:pPr>
      <w:widowControl w:val="0"/>
      <w:jc w:val="both"/>
    </w:pPr>
    <w:rPr>
      <w:kern w:val="2"/>
      <w:sz w:val="21"/>
      <w:szCs w:val="22"/>
    </w:rPr>
  </w:style>
  <w:style w:type="paragraph" w:customStyle="1" w:styleId="49AF89679B5D436186B688E4AE237DAE">
    <w:name w:val="49AF89679B5D436186B688E4AE237DAE"/>
    <w:pPr>
      <w:widowControl w:val="0"/>
      <w:jc w:val="both"/>
    </w:pPr>
    <w:rPr>
      <w:kern w:val="2"/>
      <w:sz w:val="21"/>
      <w:szCs w:val="22"/>
    </w:rPr>
  </w:style>
  <w:style w:type="paragraph" w:customStyle="1" w:styleId="ADBFE414DFDD4AD99B2A8E0EA4449863">
    <w:name w:val="ADBFE414DFDD4AD99B2A8E0EA4449863"/>
    <w:pPr>
      <w:widowControl w:val="0"/>
      <w:jc w:val="both"/>
    </w:pPr>
    <w:rPr>
      <w:kern w:val="2"/>
      <w:sz w:val="21"/>
      <w:szCs w:val="22"/>
    </w:rPr>
  </w:style>
  <w:style w:type="paragraph" w:customStyle="1" w:styleId="AE9E00D477A549BAAD75724FAC064534">
    <w:name w:val="AE9E00D477A549BAAD75724FAC064534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E8E179E0CA245308AB197D14C803C15">
    <w:name w:val="AE8E179E0CA245308AB197D14C803C15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393E2D78B8E6487889079C44829FCDDF">
    <w:name w:val="393E2D78B8E6487889079C44829FCDDF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C3B857F421549529F41A4FEA588E6F2">
    <w:name w:val="AC3B857F421549529F41A4FEA588E6F2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51AEBBEBCC274EF898CEA4815D17812C">
    <w:name w:val="51AEBBEBCC274EF898CEA4815D17812C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F600E5779B60488DAD759126AAA1DDC6">
    <w:name w:val="F600E5779B60488DAD759126AAA1DDC6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3040D93C57E248E5B50007F06FD837E7">
    <w:name w:val="3040D93C57E248E5B50007F06FD837E7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938043D6B9E4478791B44D8216D2517B">
    <w:name w:val="938043D6B9E4478791B44D8216D2517B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74CD003CB822487BB1A7D492F2B64A5A">
    <w:name w:val="74CD003CB822487BB1A7D492F2B64A5A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7DB3B95EFB444B5F96B1B3A9ED361107">
    <w:name w:val="7DB3B95EFB444B5F96B1B3A9ED361107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768830CC44444ACE919094926F8EAF58">
    <w:name w:val="768830CC44444ACE919094926F8EAF58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1088932ECF2C488784ECFD176752CA31">
    <w:name w:val="1088932ECF2C488784ECFD176752CA31"/>
    <w:rsid w:val="00536A3A"/>
    <w:pPr>
      <w:widowControl w:val="0"/>
      <w:jc w:val="both"/>
    </w:pPr>
    <w:rPr>
      <w:kern w:val="2"/>
      <w:sz w:val="21"/>
      <w:szCs w:val="22"/>
    </w:rPr>
  </w:style>
  <w:style w:type="paragraph" w:customStyle="1" w:styleId="43E65EAE3D8845DF976EA2047E453C7A">
    <w:name w:val="43E65EAE3D8845DF976EA2047E453C7A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DAF05C88B04E4FDFB02C9AB066F2722A">
    <w:name w:val="DAF05C88B04E4FDFB02C9AB066F2722A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38D2526F284E454FB13501BC49FAD1EB">
    <w:name w:val="38D2526F284E454FB13501BC49FAD1EB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FBE3579F3D4749D08D9C0ED34602B70C">
    <w:name w:val="FBE3579F3D4749D08D9C0ED34602B70C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356DABAEA9594488A96B23152F9B8EEE">
    <w:name w:val="356DABAEA9594488A96B23152F9B8EEE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BDEB55CC924F40329567F2BB4B275472">
    <w:name w:val="BDEB55CC924F40329567F2BB4B275472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333FF07C693A467A9FF59DC233955D31">
    <w:name w:val="333FF07C693A467A9FF59DC233955D31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25A974D1A3FA49FAA750C1E8ADC3DBBD">
    <w:name w:val="25A974D1A3FA49FAA750C1E8ADC3DBBD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97D247D6E399430884C993963041B78C">
    <w:name w:val="97D247D6E399430884C993963041B78C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B0781745BBBA47FFB259B2FE73FCA38A">
    <w:name w:val="B0781745BBBA47FFB259B2FE73FCA38A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891E456D77784DF5ACC7588F239401CD">
    <w:name w:val="891E456D77784DF5ACC7588F239401CD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CEF2CDFB106C4F11B7A49D231F871F43">
    <w:name w:val="CEF2CDFB106C4F11B7A49D231F871F43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F353EB8041A24D6A9273562C168A49C5">
    <w:name w:val="F353EB8041A24D6A9273562C168A49C5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E2196D61BDAB446684E6E2E729EEA13D">
    <w:name w:val="E2196D61BDAB446684E6E2E729EEA13D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0379708E77494F9C8D8D1B0363B64FC4">
    <w:name w:val="0379708E77494F9C8D8D1B0363B64FC4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FB1778C44CAB427BABF935479CF778BB">
    <w:name w:val="FB1778C44CAB427BABF935479CF778BB"/>
    <w:rsid w:val="001E6411"/>
    <w:pPr>
      <w:widowControl w:val="0"/>
      <w:jc w:val="both"/>
    </w:pPr>
    <w:rPr>
      <w:kern w:val="2"/>
      <w:sz w:val="21"/>
      <w:szCs w:val="22"/>
    </w:rPr>
  </w:style>
  <w:style w:type="paragraph" w:customStyle="1" w:styleId="E3E9F9235034444DB58B6D68AF4A1B94">
    <w:name w:val="E3E9F9235034444DB58B6D68AF4A1B94"/>
    <w:rsid w:val="001E6411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4098"/>
    <customShpInfo spid="_x0000_s4097"/>
    <customShpInfo spid="_x0000_s4100"/>
    <customShpInfo spid="_x0000_s4101"/>
    <customShpInfo spid="_x0000_s4099"/>
    <customShpInfo spid="_x0000_s1026" textRotate="1"/>
    <customShpInfo spid="_x0000_s4102"/>
    <customShpInfo spid="_x0000_s4103"/>
    <customShpInfo spid="_x0000_s4104"/>
    <customShpInfo spid="_x0000_s4105"/>
    <customShpInfo spid="_x0000_s4106"/>
    <customShpInfo spid="_x0000_s4107"/>
    <customShpInfo spid="_x0000_s410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CA47DDA-A6BC-4A6E-9905-712AA8F54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Neoway_XX_硬件设计指南_Template_V6.1.dotm</Template>
  <TotalTime>18315</TotalTime>
  <Pages>1</Pages>
  <Words>6482</Words>
  <Characters>36954</Characters>
  <Application>Microsoft Office Word</Application>
  <DocSecurity>0</DocSecurity>
  <Lines>307</Lines>
  <Paragraphs>86</Paragraphs>
  <ScaleCrop>false</ScaleCrop>
  <Company/>
  <LinksUpToDate>false</LinksUpToDate>
  <CharactersWithSpaces>43350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硬件设计指南</dc:title>
  <dc:creator>IainZou</dc:creator>
  <cp:keywords>N725</cp:keywords>
  <cp:lastModifiedBy>tom tang</cp:lastModifiedBy>
  <cp:revision>3972</cp:revision>
  <cp:lastPrinted>2023-06-30T05:51:00Z</cp:lastPrinted>
  <dcterms:created xsi:type="dcterms:W3CDTF">2022-03-17T09:09:00Z</dcterms:created>
  <dcterms:modified xsi:type="dcterms:W3CDTF">2023-06-30T05:54:00Z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Property">
    <vt:lpwstr>深圳市有方科技有限公司版权所有</vt:lpwstr>
  </property>
  <property fmtid="{D5CDD505-2E9C-101B-9397-08002B2CF9AE}" pid="3" name="KSOProductBuildVer">
    <vt:lpwstr>2052-11.1.0.11744</vt:lpwstr>
  </property>
  <property fmtid="{D5CDD505-2E9C-101B-9397-08002B2CF9AE}" pid="4" name="ICV">
    <vt:lpwstr>E1BE117A178B481F824C158D137241F3</vt:lpwstr>
  </property>
</Properties>
</file>